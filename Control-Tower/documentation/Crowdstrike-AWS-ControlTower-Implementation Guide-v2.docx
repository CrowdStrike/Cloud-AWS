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591D5" w14:textId="61B6A5D3" w:rsidR="000826A0" w:rsidRPr="00536DD2" w:rsidRDefault="000826A0" w:rsidP="00475858">
      <w:pPr>
        <w:spacing w:before="2520"/>
        <w:rPr>
          <w:b/>
          <w:bCs/>
          <w:sz w:val="40"/>
          <w:szCs w:val="40"/>
        </w:rPr>
      </w:pPr>
      <w:r w:rsidRPr="00536DD2">
        <w:rPr>
          <w:b/>
          <w:bCs/>
          <w:sz w:val="40"/>
          <w:szCs w:val="40"/>
        </w:rPr>
        <w:t>Implementation Guide:</w:t>
      </w:r>
    </w:p>
    <w:p w14:paraId="558A02B6" w14:textId="77777777" w:rsidR="000826A0" w:rsidRPr="00536DD2" w:rsidRDefault="000826A0" w:rsidP="00475858">
      <w:pPr>
        <w:rPr>
          <w:b/>
          <w:bCs/>
          <w:sz w:val="40"/>
          <w:szCs w:val="40"/>
        </w:rPr>
      </w:pPr>
    </w:p>
    <w:p w14:paraId="3A0252BA" w14:textId="04B86150" w:rsidR="000826A0" w:rsidRPr="00536DD2" w:rsidRDefault="00B96A20" w:rsidP="00475858">
      <w:pPr>
        <w:rPr>
          <w:rFonts w:asciiTheme="majorHAnsi" w:eastAsiaTheme="majorEastAsia" w:hAnsiTheme="majorHAnsi" w:cstheme="majorBidi"/>
          <w:spacing w:val="-10"/>
          <w:kern w:val="28"/>
          <w:sz w:val="44"/>
          <w:szCs w:val="56"/>
        </w:rPr>
      </w:pPr>
      <w:r>
        <w:rPr>
          <w:b/>
          <w:bCs/>
          <w:sz w:val="40"/>
          <w:szCs w:val="40"/>
        </w:rPr>
        <w:t>CrowdStrike</w:t>
      </w:r>
      <w:r w:rsidR="008A0816" w:rsidRPr="00536DD2">
        <w:rPr>
          <w:b/>
          <w:bCs/>
          <w:sz w:val="40"/>
          <w:szCs w:val="40"/>
        </w:rPr>
        <w:t xml:space="preserve"> Falcon Discover for Cloud</w:t>
      </w:r>
      <w:r w:rsidR="000826A0" w:rsidRPr="00536DD2">
        <w:rPr>
          <w:b/>
          <w:bCs/>
          <w:sz w:val="40"/>
          <w:szCs w:val="40"/>
        </w:rPr>
        <w:t xml:space="preserve"> </w:t>
      </w:r>
      <w:r w:rsidR="000826A0" w:rsidRPr="00536DD2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lang w:val="en-GB"/>
        </w:rPr>
        <w:id w:val="-34341097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sdtEndPr>
      <w:sdtContent>
        <w:p w14:paraId="348CD562" w14:textId="020FAC6B" w:rsidR="000826A0" w:rsidRPr="00536DD2" w:rsidRDefault="000826A0" w:rsidP="00316826">
          <w:pPr>
            <w:pStyle w:val="TOCHeading"/>
            <w:rPr>
              <w:lang w:val="en-GB"/>
            </w:rPr>
          </w:pPr>
          <w:r w:rsidRPr="00536DD2">
            <w:rPr>
              <w:lang w:val="en-GB"/>
            </w:rPr>
            <w:t>Table of Contents</w:t>
          </w:r>
        </w:p>
        <w:p w14:paraId="16F1DDF0" w14:textId="60002679" w:rsidR="006F1C1B" w:rsidRDefault="000826A0">
          <w:pPr>
            <w:pStyle w:val="TOC1"/>
            <w:tabs>
              <w:tab w:val="right" w:leader="dot" w:pos="9736"/>
            </w:tabs>
            <w:rPr>
              <w:ins w:id="0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r w:rsidRPr="00536DD2">
            <w:fldChar w:fldCharType="begin"/>
          </w:r>
          <w:r w:rsidRPr="00536DD2">
            <w:instrText xml:space="preserve"> TOC \o "1-3" \h \z \u </w:instrText>
          </w:r>
          <w:r w:rsidRPr="00536DD2">
            <w:fldChar w:fldCharType="separate"/>
          </w:r>
          <w:ins w:id="1" w:author="Microsoft Office User" w:date="2020-07-07T00:09:00Z">
            <w:r w:rsidR="006F1C1B" w:rsidRPr="00F46AB6">
              <w:rPr>
                <w:rStyle w:val="Hyperlink"/>
                <w:noProof/>
              </w:rPr>
              <w:fldChar w:fldCharType="begin"/>
            </w:r>
            <w:r w:rsidR="006F1C1B" w:rsidRPr="00F46AB6">
              <w:rPr>
                <w:rStyle w:val="Hyperlink"/>
                <w:noProof/>
              </w:rPr>
              <w:instrText xml:space="preserve"> </w:instrText>
            </w:r>
            <w:r w:rsidR="006F1C1B">
              <w:rPr>
                <w:noProof/>
              </w:rPr>
              <w:instrText>HYPERLINK \l "_Toc44972964"</w:instrText>
            </w:r>
            <w:r w:rsidR="006F1C1B" w:rsidRPr="00F46AB6">
              <w:rPr>
                <w:rStyle w:val="Hyperlink"/>
                <w:noProof/>
              </w:rPr>
              <w:instrText xml:space="preserve"> </w:instrText>
            </w:r>
            <w:r w:rsidR="006F1C1B" w:rsidRPr="00F46AB6">
              <w:rPr>
                <w:rStyle w:val="Hyperlink"/>
                <w:noProof/>
              </w:rPr>
            </w:r>
            <w:r w:rsidR="006F1C1B" w:rsidRPr="00F46AB6">
              <w:rPr>
                <w:rStyle w:val="Hyperlink"/>
                <w:noProof/>
              </w:rPr>
              <w:fldChar w:fldCharType="separate"/>
            </w:r>
            <w:r w:rsidR="006F1C1B" w:rsidRPr="00F46AB6">
              <w:rPr>
                <w:rStyle w:val="Hyperlink"/>
                <w:noProof/>
              </w:rPr>
              <w:t>Foreword</w:t>
            </w:r>
            <w:r w:rsidR="006F1C1B">
              <w:rPr>
                <w:noProof/>
                <w:webHidden/>
              </w:rPr>
              <w:tab/>
            </w:r>
            <w:r w:rsidR="006F1C1B">
              <w:rPr>
                <w:noProof/>
                <w:webHidden/>
              </w:rPr>
              <w:fldChar w:fldCharType="begin"/>
            </w:r>
            <w:r w:rsidR="006F1C1B">
              <w:rPr>
                <w:noProof/>
                <w:webHidden/>
              </w:rPr>
              <w:instrText xml:space="preserve"> PAGEREF _Toc44972964 \h </w:instrText>
            </w:r>
            <w:r w:rsidR="006F1C1B">
              <w:rPr>
                <w:noProof/>
                <w:webHidden/>
              </w:rPr>
            </w:r>
          </w:ins>
          <w:r w:rsidR="006F1C1B">
            <w:rPr>
              <w:noProof/>
              <w:webHidden/>
            </w:rPr>
            <w:fldChar w:fldCharType="separate"/>
          </w:r>
          <w:ins w:id="2" w:author="Microsoft Office User" w:date="2020-07-07T00:09:00Z">
            <w:r w:rsidR="006F1C1B">
              <w:rPr>
                <w:noProof/>
                <w:webHidden/>
              </w:rPr>
              <w:t>3</w:t>
            </w:r>
            <w:r w:rsidR="006F1C1B">
              <w:rPr>
                <w:noProof/>
                <w:webHidden/>
              </w:rPr>
              <w:fldChar w:fldCharType="end"/>
            </w:r>
            <w:r w:rsidR="006F1C1B" w:rsidRPr="00F46AB6">
              <w:rPr>
                <w:rStyle w:val="Hyperlink"/>
                <w:noProof/>
              </w:rPr>
              <w:fldChar w:fldCharType="end"/>
            </w:r>
          </w:ins>
        </w:p>
        <w:p w14:paraId="57DBED98" w14:textId="50CCBA6D" w:rsidR="006F1C1B" w:rsidRDefault="006F1C1B">
          <w:pPr>
            <w:pStyle w:val="TOC1"/>
            <w:tabs>
              <w:tab w:val="right" w:leader="dot" w:pos="9736"/>
            </w:tabs>
            <w:rPr>
              <w:ins w:id="3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4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"_Toc44972965"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Solution overview and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" w:author="Microsoft Office User" w:date="2020-07-07T00:09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2B36CB46" w14:textId="1A6E0F4D" w:rsidR="006F1C1B" w:rsidRDefault="006F1C1B">
          <w:pPr>
            <w:pStyle w:val="TOC3"/>
            <w:tabs>
              <w:tab w:val="right" w:leader="dot" w:pos="9736"/>
            </w:tabs>
            <w:rPr>
              <w:ins w:id="6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7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"_Toc44972966"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Benefits of CrowdStrike Discover for Cloud and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" w:author="Microsoft Office User" w:date="2020-07-07T00:09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70210D6D" w14:textId="2191EBDC" w:rsidR="006F1C1B" w:rsidRDefault="006F1C1B">
          <w:pPr>
            <w:pStyle w:val="TOC1"/>
            <w:tabs>
              <w:tab w:val="right" w:leader="dot" w:pos="9736"/>
            </w:tabs>
            <w:rPr>
              <w:ins w:id="9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10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"_Toc44972967"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" w:author="Microsoft Office User" w:date="2020-07-07T00:09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3F0CF600" w14:textId="1F8F37A4" w:rsidR="006F1C1B" w:rsidRDefault="006F1C1B">
          <w:pPr>
            <w:pStyle w:val="TOC1"/>
            <w:tabs>
              <w:tab w:val="right" w:leader="dot" w:pos="9736"/>
            </w:tabs>
            <w:rPr>
              <w:ins w:id="12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13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"_Toc44972968"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" w:author="Microsoft Office User" w:date="2020-07-07T00:09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6F462AF3" w14:textId="4A94AD85" w:rsidR="006F1C1B" w:rsidRDefault="006F1C1B">
          <w:pPr>
            <w:pStyle w:val="TOC1"/>
            <w:tabs>
              <w:tab w:val="right" w:leader="dot" w:pos="9736"/>
            </w:tabs>
            <w:rPr>
              <w:ins w:id="15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16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"_Toc44972969"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Deployment and Configuration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" w:author="Microsoft Office User" w:date="2020-07-07T00:09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71EA9B05" w14:textId="164CBACB" w:rsidR="006F1C1B" w:rsidRDefault="006F1C1B">
          <w:pPr>
            <w:pStyle w:val="TOC2"/>
            <w:tabs>
              <w:tab w:val="right" w:leader="dot" w:pos="9736"/>
            </w:tabs>
            <w:rPr>
              <w:ins w:id="18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19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"_Toc44972970"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b/>
                <w:bCs/>
                <w:noProof/>
              </w:rPr>
              <w:t>Configuration: Solution to dep</w:t>
            </w:r>
            <w:r w:rsidRPr="00F46AB6">
              <w:rPr>
                <w:rStyle w:val="Hyperlink"/>
                <w:b/>
                <w:bCs/>
                <w:noProof/>
              </w:rPr>
              <w:t>l</w:t>
            </w:r>
            <w:r w:rsidRPr="00F46AB6">
              <w:rPr>
                <w:rStyle w:val="Hyperlink"/>
                <w:b/>
                <w:bCs/>
                <w:noProof/>
              </w:rPr>
              <w:t>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" w:author="Microsoft Office User" w:date="2020-07-07T00:09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5049FAA3" w14:textId="18F12B1F" w:rsidR="006F1C1B" w:rsidRDefault="006F1C1B">
          <w:pPr>
            <w:pStyle w:val="TOC2"/>
            <w:tabs>
              <w:tab w:val="right" w:leader="dot" w:pos="9736"/>
            </w:tabs>
            <w:rPr>
              <w:ins w:id="21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22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"_Toc44972971"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Create or Enroll an account in to AWS Control Tower using account factory.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" w:author="Microsoft Office User" w:date="2020-07-07T00:09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412127BD" w14:textId="4DA44E6B" w:rsidR="006F1C1B" w:rsidRDefault="006F1C1B">
          <w:pPr>
            <w:pStyle w:val="TOC1"/>
            <w:tabs>
              <w:tab w:val="right" w:leader="dot" w:pos="9736"/>
            </w:tabs>
            <w:rPr>
              <w:ins w:id="24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25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"_Toc44972972"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Additional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" w:author="Microsoft Office User" w:date="2020-07-07T00:09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2FFE6669" w14:textId="03921B53" w:rsidR="006F1C1B" w:rsidRDefault="006F1C1B">
          <w:pPr>
            <w:pStyle w:val="TOC1"/>
            <w:tabs>
              <w:tab w:val="right" w:leader="dot" w:pos="9736"/>
            </w:tabs>
            <w:rPr>
              <w:ins w:id="27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28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"_Toc44972973"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CrowdStrike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9" w:author="Microsoft Office User" w:date="2020-07-07T00:09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4DABA16F" w14:textId="2A13F98B" w:rsidR="006F1C1B" w:rsidRDefault="006F1C1B">
          <w:pPr>
            <w:pStyle w:val="TOC1"/>
            <w:tabs>
              <w:tab w:val="right" w:leader="dot" w:pos="9736"/>
            </w:tabs>
            <w:rPr>
              <w:ins w:id="30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ins w:id="31" w:author="Microsoft Office User" w:date="2020-07-07T00:09:00Z">
            <w:r w:rsidRPr="00F46AB6">
              <w:rPr>
                <w:rStyle w:val="Hyperlink"/>
                <w:noProof/>
              </w:rPr>
              <w:fldChar w:fldCharType="begin"/>
            </w:r>
            <w:r w:rsidRPr="00F46A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"_Toc44972974"</w:instrText>
            </w:r>
            <w:r w:rsidRPr="00F46AB6">
              <w:rPr>
                <w:rStyle w:val="Hyperlink"/>
                <w:noProof/>
              </w:rPr>
              <w:instrText xml:space="preserve"> </w:instrText>
            </w:r>
            <w:r w:rsidRPr="00F46AB6">
              <w:rPr>
                <w:rStyle w:val="Hyperlink"/>
                <w:noProof/>
              </w:rPr>
            </w:r>
            <w:r w:rsidRPr="00F46AB6">
              <w:rPr>
                <w:rStyle w:val="Hyperlink"/>
                <w:noProof/>
              </w:rPr>
              <w:fldChar w:fldCharType="separate"/>
            </w:r>
            <w:r w:rsidRPr="00F46AB6">
              <w:rPr>
                <w:rStyle w:val="Hyperlink"/>
                <w:noProof/>
              </w:rPr>
              <w:t>CrowdStrike Contact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2" w:author="Microsoft Office User" w:date="2020-07-07T00:09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F46AB6">
              <w:rPr>
                <w:rStyle w:val="Hyperlink"/>
                <w:noProof/>
              </w:rPr>
              <w:fldChar w:fldCharType="end"/>
            </w:r>
          </w:ins>
        </w:p>
        <w:p w14:paraId="668A7C77" w14:textId="05ECA913" w:rsidR="00993FB8" w:rsidDel="006F1C1B" w:rsidRDefault="0078673D">
          <w:pPr>
            <w:pStyle w:val="TOC1"/>
            <w:tabs>
              <w:tab w:val="right" w:leader="dot" w:pos="9736"/>
            </w:tabs>
            <w:rPr>
              <w:del w:id="33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34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"_Toc44949578" </w:delInstrText>
            </w:r>
            <w:r w:rsidDel="006F1C1B">
              <w:rPr>
                <w:noProof/>
              </w:rPr>
              <w:fldChar w:fldCharType="separate"/>
            </w:r>
          </w:del>
          <w:ins w:id="35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36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Foreword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_Toc44949578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3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69D5CA47" w14:textId="32F700BE" w:rsidR="00993FB8" w:rsidDel="006F1C1B" w:rsidRDefault="0078673D">
          <w:pPr>
            <w:pStyle w:val="TOC1"/>
            <w:tabs>
              <w:tab w:val="right" w:leader="dot" w:pos="9736"/>
            </w:tabs>
            <w:rPr>
              <w:del w:id="37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38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"_Toc44949579" </w:delInstrText>
            </w:r>
            <w:r w:rsidDel="006F1C1B">
              <w:rPr>
                <w:noProof/>
              </w:rPr>
              <w:fldChar w:fldCharType="separate"/>
            </w:r>
          </w:del>
          <w:ins w:id="39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40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Solution overview and features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_Toc44949579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4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49BDF8F5" w14:textId="7812938F" w:rsidR="00993FB8" w:rsidDel="006F1C1B" w:rsidRDefault="0078673D">
          <w:pPr>
            <w:pStyle w:val="TOC3"/>
            <w:tabs>
              <w:tab w:val="right" w:leader="dot" w:pos="9736"/>
            </w:tabs>
            <w:rPr>
              <w:del w:id="41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42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"_Toc44949580" </w:delInstrText>
            </w:r>
            <w:r w:rsidDel="006F1C1B">
              <w:rPr>
                <w:noProof/>
              </w:rPr>
              <w:fldChar w:fldCharType="separate"/>
            </w:r>
          </w:del>
          <w:ins w:id="43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44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Benefits of CrowdStrike Discover for Cloud and Containers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_Toc44949580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4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1804AFD0" w14:textId="3E8079D8" w:rsidR="00993FB8" w:rsidDel="006F1C1B" w:rsidRDefault="0078673D">
          <w:pPr>
            <w:pStyle w:val="TOC1"/>
            <w:tabs>
              <w:tab w:val="right" w:leader="dot" w:pos="9736"/>
            </w:tabs>
            <w:rPr>
              <w:del w:id="45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46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</w:delInstrText>
            </w:r>
            <w:r w:rsidDel="006F1C1B">
              <w:rPr>
                <w:noProof/>
              </w:rPr>
              <w:delInstrText xml:space="preserve">LINK \l "_Toc44949581" </w:delInstrText>
            </w:r>
            <w:r w:rsidDel="006F1C1B">
              <w:rPr>
                <w:noProof/>
              </w:rPr>
              <w:fldChar w:fldCharType="separate"/>
            </w:r>
          </w:del>
          <w:ins w:id="47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48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Architecture diagram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_Toc44949581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5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06D98C1E" w14:textId="63FE81E3" w:rsidR="00993FB8" w:rsidDel="006F1C1B" w:rsidRDefault="0078673D">
          <w:pPr>
            <w:pStyle w:val="TOC1"/>
            <w:tabs>
              <w:tab w:val="right" w:leader="dot" w:pos="9736"/>
            </w:tabs>
            <w:rPr>
              <w:del w:id="49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50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"_Toc44949582" </w:delInstrText>
            </w:r>
            <w:r w:rsidDel="006F1C1B">
              <w:rPr>
                <w:noProof/>
              </w:rPr>
              <w:fldChar w:fldCharType="separate"/>
            </w:r>
          </w:del>
          <w:ins w:id="51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52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Pre-requisites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_Toc44949582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6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62E10E4C" w14:textId="198A9556" w:rsidR="00993FB8" w:rsidDel="006F1C1B" w:rsidRDefault="0078673D">
          <w:pPr>
            <w:pStyle w:val="TOC1"/>
            <w:tabs>
              <w:tab w:val="right" w:leader="dot" w:pos="9736"/>
            </w:tabs>
            <w:rPr>
              <w:del w:id="53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54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"_Toc44949583" </w:delInstrText>
            </w:r>
            <w:r w:rsidDel="006F1C1B">
              <w:rPr>
                <w:noProof/>
              </w:rPr>
              <w:fldChar w:fldCharType="separate"/>
            </w:r>
          </w:del>
          <w:ins w:id="55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56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Deployment and Configuration Steps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_Toc44949583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7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6EEE6AAC" w14:textId="4887DF84" w:rsidR="00993FB8" w:rsidDel="006F1C1B" w:rsidRDefault="0078673D">
          <w:pPr>
            <w:pStyle w:val="TOC2"/>
            <w:tabs>
              <w:tab w:val="right" w:leader="dot" w:pos="9736"/>
            </w:tabs>
            <w:rPr>
              <w:del w:id="57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58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"_Toc44949584" </w:delInstrText>
            </w:r>
            <w:r w:rsidDel="006F1C1B">
              <w:rPr>
                <w:noProof/>
              </w:rPr>
              <w:fldChar w:fldCharType="separate"/>
            </w:r>
          </w:del>
          <w:ins w:id="59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60" w:author="Microsoft Office User" w:date="2020-07-07T00:09:00Z">
            <w:r w:rsidR="00993FB8" w:rsidRPr="00302381" w:rsidDel="006F1C1B">
              <w:rPr>
                <w:rStyle w:val="Hyperlink"/>
                <w:b/>
                <w:bCs/>
                <w:noProof/>
              </w:rPr>
              <w:delText>Configuration: Solution to deploy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_Toc44949584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9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4B7F4C5C" w14:textId="713151EF" w:rsidR="00993FB8" w:rsidDel="006F1C1B" w:rsidRDefault="0078673D">
          <w:pPr>
            <w:pStyle w:val="TOC2"/>
            <w:tabs>
              <w:tab w:val="right" w:leader="dot" w:pos="9736"/>
            </w:tabs>
            <w:rPr>
              <w:del w:id="61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62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"_Toc44949585" </w:delInstrText>
            </w:r>
            <w:r w:rsidDel="006F1C1B">
              <w:rPr>
                <w:noProof/>
              </w:rPr>
              <w:fldChar w:fldCharType="separate"/>
            </w:r>
          </w:del>
          <w:ins w:id="63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64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Create a new account in account factory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_Toc44949585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17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6DA13345" w14:textId="6EFCCAD4" w:rsidR="00993FB8" w:rsidDel="006F1C1B" w:rsidRDefault="0078673D">
          <w:pPr>
            <w:pStyle w:val="TOC1"/>
            <w:tabs>
              <w:tab w:val="right" w:leader="dot" w:pos="9736"/>
            </w:tabs>
            <w:rPr>
              <w:del w:id="65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66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"_Toc44949586" </w:delInstrText>
            </w:r>
            <w:r w:rsidDel="006F1C1B">
              <w:rPr>
                <w:noProof/>
              </w:rPr>
              <w:fldChar w:fldCharType="separate"/>
            </w:r>
          </w:del>
          <w:ins w:id="67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68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Additional resources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_Toc44949586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19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5C38D3B4" w14:textId="167EF735" w:rsidR="00993FB8" w:rsidDel="006F1C1B" w:rsidRDefault="0078673D">
          <w:pPr>
            <w:pStyle w:val="TOC1"/>
            <w:tabs>
              <w:tab w:val="right" w:leader="dot" w:pos="9736"/>
            </w:tabs>
            <w:rPr>
              <w:del w:id="69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70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"_Toc44949587" </w:delInstrText>
            </w:r>
            <w:r w:rsidDel="006F1C1B">
              <w:rPr>
                <w:noProof/>
              </w:rPr>
              <w:fldChar w:fldCharType="separate"/>
            </w:r>
          </w:del>
          <w:ins w:id="71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72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CrowdStrike Resources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_Toc44949587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20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0B1E8120" w14:textId="310B5A9B" w:rsidR="00993FB8" w:rsidDel="006F1C1B" w:rsidRDefault="0078673D">
          <w:pPr>
            <w:pStyle w:val="TOC1"/>
            <w:tabs>
              <w:tab w:val="right" w:leader="dot" w:pos="9736"/>
            </w:tabs>
            <w:rPr>
              <w:del w:id="73" w:author="Microsoft Office User" w:date="2020-07-07T00:09:00Z"/>
              <w:rFonts w:asciiTheme="minorHAnsi" w:eastAsiaTheme="minorEastAsia" w:hAnsiTheme="minorHAnsi" w:cstheme="minorBidi"/>
              <w:noProof/>
              <w:lang w:val="en-GB" w:eastAsia="en-GB"/>
            </w:rPr>
          </w:pPr>
          <w:del w:id="74" w:author="Microsoft Office User" w:date="2020-07-07T00:09:00Z">
            <w:r w:rsidDel="006F1C1B">
              <w:rPr>
                <w:noProof/>
              </w:rPr>
              <w:fldChar w:fldCharType="begin"/>
            </w:r>
            <w:r w:rsidDel="006F1C1B">
              <w:rPr>
                <w:noProof/>
              </w:rPr>
              <w:delInstrText xml:space="preserve"> HYPERLINK \l "_Toc44949588" </w:delInstrText>
            </w:r>
            <w:r w:rsidDel="006F1C1B">
              <w:rPr>
                <w:noProof/>
              </w:rPr>
              <w:fldChar w:fldCharType="separate"/>
            </w:r>
          </w:del>
          <w:ins w:id="75" w:author="Microsoft Office User" w:date="2020-07-07T00:09:00Z">
            <w:r w:rsidR="006F1C1B">
              <w:rPr>
                <w:b/>
                <w:bCs/>
                <w:noProof/>
                <w:lang w:val="en-GB"/>
              </w:rPr>
              <w:t>Error! Hyperlink reference not valid.</w:t>
            </w:r>
          </w:ins>
          <w:del w:id="76" w:author="Microsoft Office User" w:date="2020-07-07T00:09:00Z">
            <w:r w:rsidR="00993FB8" w:rsidRPr="00302381" w:rsidDel="006F1C1B">
              <w:rPr>
                <w:rStyle w:val="Hyperlink"/>
                <w:noProof/>
              </w:rPr>
              <w:delText>CrowdStrike Contact Information</w:delText>
            </w:r>
            <w:r w:rsidR="00993FB8" w:rsidDel="006F1C1B">
              <w:rPr>
                <w:noProof/>
                <w:webHidden/>
              </w:rPr>
              <w:tab/>
            </w:r>
            <w:r w:rsidR="00993FB8" w:rsidDel="006F1C1B">
              <w:rPr>
                <w:noProof/>
                <w:webHidden/>
              </w:rPr>
              <w:fldChar w:fldCharType="begin"/>
            </w:r>
            <w:r w:rsidR="00993FB8" w:rsidDel="006F1C1B">
              <w:rPr>
                <w:noProof/>
                <w:webHidden/>
              </w:rPr>
              <w:delInstrText xml:space="preserve"> PAGEREF _Toc44949588 \h </w:delInstrText>
            </w:r>
            <w:r w:rsidR="00993FB8" w:rsidDel="006F1C1B">
              <w:rPr>
                <w:noProof/>
                <w:webHidden/>
              </w:rPr>
            </w:r>
            <w:r w:rsidR="00993FB8" w:rsidDel="006F1C1B">
              <w:rPr>
                <w:noProof/>
                <w:webHidden/>
              </w:rPr>
              <w:fldChar w:fldCharType="separate"/>
            </w:r>
            <w:r w:rsidR="00371D9D" w:rsidDel="006F1C1B">
              <w:rPr>
                <w:noProof/>
                <w:webHidden/>
              </w:rPr>
              <w:delText>20</w:delText>
            </w:r>
            <w:r w:rsidR="00993FB8" w:rsidDel="006F1C1B">
              <w:rPr>
                <w:noProof/>
                <w:webHidden/>
              </w:rPr>
              <w:fldChar w:fldCharType="end"/>
            </w:r>
            <w:r w:rsidDel="006F1C1B">
              <w:rPr>
                <w:noProof/>
              </w:rPr>
              <w:fldChar w:fldCharType="end"/>
            </w:r>
          </w:del>
        </w:p>
        <w:p w14:paraId="19E2DDC8" w14:textId="2C4C6F35" w:rsidR="000826A0" w:rsidRPr="00536DD2" w:rsidRDefault="000826A0" w:rsidP="00A908FA">
          <w:r w:rsidRPr="00536DD2">
            <w:rPr>
              <w:b/>
              <w:bCs/>
            </w:rPr>
            <w:fldChar w:fldCharType="end"/>
          </w:r>
        </w:p>
      </w:sdtContent>
    </w:sdt>
    <w:p w14:paraId="72C829DE" w14:textId="77777777" w:rsidR="00954AB6" w:rsidRPr="00536DD2" w:rsidRDefault="00954AB6" w:rsidP="008212BD">
      <w:pPr>
        <w:rPr>
          <w:rFonts w:asciiTheme="majorHAnsi" w:eastAsiaTheme="majorEastAsia" w:hAnsiTheme="majorHAnsi" w:cstheme="majorBidi"/>
          <w:sz w:val="32"/>
          <w:szCs w:val="32"/>
        </w:rPr>
      </w:pPr>
      <w:r w:rsidRPr="00536DD2">
        <w:br w:type="page"/>
      </w:r>
    </w:p>
    <w:p w14:paraId="662092EE" w14:textId="6B1A80B2" w:rsidR="00554B06" w:rsidRPr="00536DD2" w:rsidRDefault="009B3D28" w:rsidP="00316826">
      <w:pPr>
        <w:pStyle w:val="Heading1"/>
      </w:pPr>
      <w:bookmarkStart w:id="77" w:name="_Toc44972964"/>
      <w:r w:rsidRPr="00536DD2">
        <w:lastRenderedPageBreak/>
        <w:t>F</w:t>
      </w:r>
      <w:r w:rsidR="000826A0" w:rsidRPr="00536DD2">
        <w:t>oreword</w:t>
      </w:r>
      <w:bookmarkEnd w:id="77"/>
    </w:p>
    <w:p w14:paraId="624A6919" w14:textId="3372B5F2" w:rsidR="002B1918" w:rsidRPr="00536DD2" w:rsidRDefault="002B1918" w:rsidP="00A908FA">
      <w:r w:rsidRPr="00536DD2">
        <w:t>With</w:t>
      </w:r>
      <w:r w:rsidR="000826A0" w:rsidRPr="00536DD2">
        <w:t xml:space="preserve"> </w:t>
      </w:r>
      <w:hyperlink r:id="rId11" w:history="1">
        <w:r w:rsidR="000C6FF6" w:rsidRPr="00475858">
          <w:rPr>
            <w:rStyle w:val="Hyperlink"/>
          </w:rPr>
          <w:t>Crowd</w:t>
        </w:r>
        <w:r w:rsidR="00314A79" w:rsidRPr="00475858">
          <w:rPr>
            <w:rStyle w:val="Hyperlink"/>
          </w:rPr>
          <w:t>S</w:t>
        </w:r>
        <w:r w:rsidR="000C6FF6" w:rsidRPr="00475858">
          <w:rPr>
            <w:rStyle w:val="Hyperlink"/>
          </w:rPr>
          <w:t>trike Discover for Cloud</w:t>
        </w:r>
        <w:r w:rsidR="00314A79" w:rsidRPr="00475858">
          <w:rPr>
            <w:rStyle w:val="Hyperlink"/>
          </w:rPr>
          <w:t xml:space="preserve"> and Containers</w:t>
        </w:r>
      </w:hyperlink>
      <w:r w:rsidR="000C6FF6" w:rsidRPr="00536DD2">
        <w:t xml:space="preserve"> </w:t>
      </w:r>
      <w:r w:rsidR="009B3D28" w:rsidRPr="00536DD2">
        <w:t xml:space="preserve">you can </w:t>
      </w:r>
      <w:r w:rsidRPr="00536DD2">
        <w:t xml:space="preserve">gain immediate and comprehensive visibility into all managed endpoints equipped with CrowdStrike Falcon </w:t>
      </w:r>
      <w:r w:rsidR="00314A79">
        <w:t>workload</w:t>
      </w:r>
      <w:r w:rsidRPr="00536DD2">
        <w:t xml:space="preserve"> security, and unmanaged assets across all accounts. In addition, </w:t>
      </w:r>
      <w:r w:rsidR="00314A79" w:rsidRPr="00536DD2">
        <w:t>Discover for Cloud</w:t>
      </w:r>
      <w:r w:rsidR="00314A79">
        <w:t xml:space="preserve"> and Containers</w:t>
      </w:r>
      <w:r w:rsidR="00314A79" w:rsidRPr="00536DD2">
        <w:t xml:space="preserve"> </w:t>
      </w:r>
      <w:r w:rsidRPr="00536DD2">
        <w:t xml:space="preserve">is able to cross boundaries to see </w:t>
      </w:r>
      <w:ins w:id="78" w:author="Microsoft Office User" w:date="2020-07-06T11:34:00Z">
        <w:r w:rsidR="00746CF5">
          <w:fldChar w:fldCharType="begin"/>
        </w:r>
        <w:r w:rsidR="00746CF5">
          <w:instrText xml:space="preserve"> HYPERLINK "https://aws.amazon.com/vpc/" </w:instrText>
        </w:r>
        <w:r w:rsidR="00746CF5">
          <w:fldChar w:fldCharType="separate"/>
        </w:r>
        <w:r w:rsidR="00C456A8" w:rsidRPr="00746CF5">
          <w:rPr>
            <w:rStyle w:val="Hyperlink"/>
          </w:rPr>
          <w:t>Amazon V</w:t>
        </w:r>
        <w:r w:rsidRPr="00746CF5">
          <w:rPr>
            <w:rStyle w:val="Hyperlink"/>
          </w:rPr>
          <w:t xml:space="preserve">irtual </w:t>
        </w:r>
        <w:r w:rsidR="00C456A8" w:rsidRPr="00746CF5">
          <w:rPr>
            <w:rStyle w:val="Hyperlink"/>
          </w:rPr>
          <w:t>P</w:t>
        </w:r>
        <w:r w:rsidRPr="00746CF5">
          <w:rPr>
            <w:rStyle w:val="Hyperlink"/>
          </w:rPr>
          <w:t xml:space="preserve">rivate </w:t>
        </w:r>
        <w:r w:rsidR="00C456A8" w:rsidRPr="00746CF5">
          <w:rPr>
            <w:rStyle w:val="Hyperlink"/>
          </w:rPr>
          <w:t>C</w:t>
        </w:r>
        <w:r w:rsidRPr="00746CF5">
          <w:rPr>
            <w:rStyle w:val="Hyperlink"/>
          </w:rPr>
          <w:t>loud</w:t>
        </w:r>
        <w:r w:rsidR="00746CF5">
          <w:fldChar w:fldCharType="end"/>
        </w:r>
      </w:ins>
      <w:r w:rsidRPr="00536DD2">
        <w:t xml:space="preserve"> (</w:t>
      </w:r>
      <w:r w:rsidR="00316826">
        <w:t xml:space="preserve">Amazon </w:t>
      </w:r>
      <w:r w:rsidRPr="00536DD2">
        <w:t xml:space="preserve">VPC) and subnets, and collect data from all endpoints — even those that are unmanaged — as well as all hybrid infrastructures. The rich AWS content </w:t>
      </w:r>
      <w:r w:rsidR="00314A79" w:rsidRPr="00536DD2">
        <w:t>Discover for Cloud</w:t>
      </w:r>
      <w:r w:rsidR="00314A79">
        <w:t xml:space="preserve"> and Containers</w:t>
      </w:r>
      <w:r w:rsidR="00475858">
        <w:t xml:space="preserve"> </w:t>
      </w:r>
      <w:r w:rsidRPr="00536DD2">
        <w:t xml:space="preserve">allows organizations to quickly understand and prioritize instances and immediately ensure that the Falcon </w:t>
      </w:r>
      <w:r w:rsidR="00314A79">
        <w:t>sensor</w:t>
      </w:r>
      <w:r w:rsidRPr="00536DD2">
        <w:t xml:space="preserve"> is fully deployed, dramatically improving organizations’ security postures.</w:t>
      </w:r>
    </w:p>
    <w:p w14:paraId="52BABCB6" w14:textId="5BAED838" w:rsidR="000826A0" w:rsidRPr="00536DD2" w:rsidRDefault="000826A0" w:rsidP="00075D13"/>
    <w:p w14:paraId="42DB8196" w14:textId="5513CDCE" w:rsidR="009B3D28" w:rsidRPr="00536DD2" w:rsidRDefault="009B3D28" w:rsidP="00075D13">
      <w:r w:rsidRPr="00536DD2">
        <w:t xml:space="preserve">The purpose of this Implementation Guide is to enable every </w:t>
      </w:r>
      <w:ins w:id="79" w:author="Microsoft Office User" w:date="2020-07-06T11:35:00Z">
        <w:r w:rsidR="00746CF5">
          <w:fldChar w:fldCharType="begin"/>
        </w:r>
        <w:r w:rsidR="00746CF5">
          <w:instrText xml:space="preserve"> HYPERLINK "https://aws.amazon.com/marketplace/" </w:instrText>
        </w:r>
        <w:r w:rsidR="00746CF5">
          <w:fldChar w:fldCharType="separate"/>
        </w:r>
        <w:r w:rsidRPr="00746CF5">
          <w:rPr>
            <w:rStyle w:val="Hyperlink"/>
          </w:rPr>
          <w:t>AWS Marketplace</w:t>
        </w:r>
        <w:r w:rsidR="00746CF5">
          <w:fldChar w:fldCharType="end"/>
        </w:r>
      </w:ins>
      <w:r w:rsidRPr="00536DD2">
        <w:t xml:space="preserve"> customer to seamlessly activate, deploy and configure </w:t>
      </w:r>
      <w:r w:rsidR="002B1918" w:rsidRPr="00536DD2">
        <w:t>Crowd</w:t>
      </w:r>
      <w:r w:rsidR="00314A79">
        <w:t>S</w:t>
      </w:r>
      <w:r w:rsidR="002B1918" w:rsidRPr="00536DD2">
        <w:t xml:space="preserve">trike </w:t>
      </w:r>
      <w:r w:rsidR="00314A79" w:rsidRPr="00536DD2">
        <w:t>Discover for Cloud</w:t>
      </w:r>
      <w:r w:rsidR="00314A79">
        <w:t xml:space="preserve"> and Containers</w:t>
      </w:r>
      <w:r w:rsidR="00314A79" w:rsidRPr="00536DD2">
        <w:t xml:space="preserve"> </w:t>
      </w:r>
      <w:r w:rsidR="00924C45" w:rsidRPr="00536DD2">
        <w:t xml:space="preserve">in </w:t>
      </w:r>
      <w:r w:rsidR="000C6FF6" w:rsidRPr="00536DD2">
        <w:t xml:space="preserve">an </w:t>
      </w:r>
      <w:ins w:id="80" w:author="Microsoft Office User" w:date="2020-07-06T11:35:00Z">
        <w:r w:rsidR="00746CF5">
          <w:fldChar w:fldCharType="begin"/>
        </w:r>
        <w:r w:rsidR="00746CF5">
          <w:instrText xml:space="preserve"> HYPERLINK "https://aws.amazon.com/controltower/" </w:instrText>
        </w:r>
        <w:r w:rsidR="00746CF5">
          <w:fldChar w:fldCharType="separate"/>
        </w:r>
        <w:r w:rsidR="00924C45" w:rsidRPr="00746CF5">
          <w:rPr>
            <w:rStyle w:val="Hyperlink"/>
          </w:rPr>
          <w:t>AWS Control Tower</w:t>
        </w:r>
        <w:r w:rsidR="00746CF5">
          <w:fldChar w:fldCharType="end"/>
        </w:r>
      </w:ins>
      <w:r w:rsidR="00924C45" w:rsidRPr="00536DD2">
        <w:t xml:space="preserve"> environment while taking </w:t>
      </w:r>
      <w:r w:rsidRPr="00536DD2">
        <w:t>full advantage of the</w:t>
      </w:r>
      <w:r w:rsidR="00924C45" w:rsidRPr="00536DD2">
        <w:t xml:space="preserve"> resources pre-configure</w:t>
      </w:r>
      <w:r w:rsidR="000C6FF6" w:rsidRPr="00536DD2">
        <w:t>d</w:t>
      </w:r>
      <w:r w:rsidR="00924C45" w:rsidRPr="00536DD2">
        <w:t xml:space="preserve"> by AWS Control Tower as part of the initialization</w:t>
      </w:r>
      <w:r w:rsidRPr="00536DD2">
        <w:t>.</w:t>
      </w:r>
    </w:p>
    <w:p w14:paraId="77922261" w14:textId="77777777" w:rsidR="00A51395" w:rsidRPr="00536DD2" w:rsidRDefault="00A51395" w:rsidP="00371D9D">
      <w:pPr>
        <w:rPr>
          <w:rFonts w:asciiTheme="majorHAnsi" w:eastAsiaTheme="majorEastAsia" w:hAnsiTheme="majorHAnsi" w:cstheme="majorBidi"/>
          <w:sz w:val="32"/>
          <w:szCs w:val="32"/>
        </w:rPr>
      </w:pPr>
      <w:r w:rsidRPr="00536DD2">
        <w:br w:type="page"/>
      </w:r>
    </w:p>
    <w:p w14:paraId="466B41EE" w14:textId="68D6128A" w:rsidR="00F51FE1" w:rsidRPr="00316826" w:rsidRDefault="00F51FE1" w:rsidP="00316826">
      <w:pPr>
        <w:pStyle w:val="Heading1"/>
      </w:pPr>
      <w:bookmarkStart w:id="81" w:name="_Toc44972965"/>
      <w:r w:rsidRPr="00316826">
        <w:lastRenderedPageBreak/>
        <w:t>Solution overview and features</w:t>
      </w:r>
      <w:bookmarkEnd w:id="81"/>
    </w:p>
    <w:p w14:paraId="7FEEC170" w14:textId="57204278" w:rsidR="002B1918" w:rsidRPr="00475858" w:rsidRDefault="002B1918" w:rsidP="00475858">
      <w:pPr>
        <w:pStyle w:val="Heading3"/>
      </w:pPr>
      <w:bookmarkStart w:id="82" w:name="_Toc44972966"/>
      <w:r w:rsidRPr="00475858">
        <w:rPr>
          <w:rStyle w:val="Strong"/>
          <w:b w:val="0"/>
          <w:bCs w:val="0"/>
        </w:rPr>
        <w:t xml:space="preserve">Benefits of </w:t>
      </w:r>
      <w:r w:rsidR="00A23237" w:rsidRPr="00475858">
        <w:rPr>
          <w:rStyle w:val="Strong"/>
          <w:b w:val="0"/>
          <w:bCs w:val="0"/>
        </w:rPr>
        <w:t xml:space="preserve">CrowdStrike </w:t>
      </w:r>
      <w:r w:rsidR="00A23237" w:rsidRPr="00475858">
        <w:t>Discover for Cloud and Containers</w:t>
      </w:r>
      <w:bookmarkEnd w:id="82"/>
    </w:p>
    <w:p w14:paraId="057FD4BC" w14:textId="26A9C5FD" w:rsidR="002B1918" w:rsidRPr="002A6A1C" w:rsidRDefault="00A23237" w:rsidP="00A908FA">
      <w:r w:rsidRPr="002A6A1C">
        <w:t xml:space="preserve">CrowdStrike Discover for Cloud and Containers </w:t>
      </w:r>
      <w:r w:rsidR="002B1918" w:rsidRPr="002A6A1C">
        <w:t>offers streamlined integration not available with other third-party solutions</w:t>
      </w:r>
      <w:r w:rsidR="00C456A8" w:rsidRPr="002A6A1C">
        <w:t>. This integration</w:t>
      </w:r>
      <w:r w:rsidR="002B1918" w:rsidRPr="002A6A1C">
        <w:t xml:space="preserve"> saves organizations the time and expense of trying to develop these capabilities in-house. </w:t>
      </w:r>
      <w:r w:rsidRPr="002A6A1C">
        <w:t>Discover for Cloud and Containers</w:t>
      </w:r>
      <w:r w:rsidR="002B1918" w:rsidRPr="002A6A1C">
        <w:t xml:space="preserve"> offers the following benefits:</w:t>
      </w:r>
    </w:p>
    <w:p w14:paraId="1410EB45" w14:textId="0489653A" w:rsidR="002B1918" w:rsidRPr="002A6A1C" w:rsidRDefault="002B1918" w:rsidP="00075D13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 xml:space="preserve">Identifies security gaps with comprehensive and consistent visibility across all </w:t>
      </w:r>
      <w:hyperlink r:id="rId12" w:history="1">
        <w:r w:rsidR="00316826" w:rsidRPr="002A6A1C">
          <w:rPr>
            <w:rStyle w:val="Hyperlink"/>
            <w:bdr w:val="none" w:sz="0" w:space="0" w:color="auto" w:frame="1"/>
          </w:rPr>
          <w:t xml:space="preserve">Amazon Elastic Compute Cloud (Amazon </w:t>
        </w:r>
        <w:r w:rsidRPr="002A6A1C">
          <w:rPr>
            <w:rStyle w:val="Hyperlink"/>
            <w:bdr w:val="none" w:sz="0" w:space="0" w:color="auto" w:frame="1"/>
          </w:rPr>
          <w:t>EC2</w:t>
        </w:r>
        <w:r w:rsidR="00316826" w:rsidRPr="002A6A1C">
          <w:rPr>
            <w:rStyle w:val="Hyperlink"/>
            <w:bdr w:val="none" w:sz="0" w:space="0" w:color="auto" w:frame="1"/>
          </w:rPr>
          <w:t>)</w:t>
        </w:r>
      </w:hyperlink>
      <w:r w:rsidRPr="002A6A1C">
        <w:rPr>
          <w:rStyle w:val="Strong"/>
          <w:color w:val="000000" w:themeColor="text1"/>
          <w:bdr w:val="none" w:sz="0" w:space="0" w:color="auto" w:frame="1"/>
        </w:rPr>
        <w:t xml:space="preserve"> instances and endpoints:</w:t>
      </w:r>
      <w:r w:rsidRPr="002A6A1C">
        <w:rPr>
          <w:rStyle w:val="Strong"/>
          <w:color w:val="666666"/>
          <w:bdr w:val="none" w:sz="0" w:space="0" w:color="auto" w:frame="1"/>
        </w:rPr>
        <w:t> </w:t>
      </w:r>
      <w:r w:rsidRPr="002A6A1C">
        <w:t xml:space="preserve">By uniquely combining information from </w:t>
      </w:r>
      <w:r w:rsidR="00A23237" w:rsidRPr="002A6A1C">
        <w:t xml:space="preserve">Discover for Cloud and Containers </w:t>
      </w:r>
      <w:r w:rsidRPr="002A6A1C">
        <w:t xml:space="preserve">and AWS metadata, security teams are able to baseline existing </w:t>
      </w:r>
      <w:r w:rsidR="00316826" w:rsidRPr="002A6A1C">
        <w:t xml:space="preserve">Amazon </w:t>
      </w:r>
      <w:r w:rsidRPr="002A6A1C">
        <w:t xml:space="preserve">EC2 deployments instantly across all regions and subsequently monitor </w:t>
      </w:r>
      <w:hyperlink r:id="rId13" w:history="1">
        <w:r w:rsidR="00316826" w:rsidRPr="002A6A1C">
          <w:rPr>
            <w:rStyle w:val="Hyperlink"/>
          </w:rPr>
          <w:t>AWS CloudTrail</w:t>
        </w:r>
      </w:hyperlink>
      <w:r w:rsidRPr="002A6A1C">
        <w:t xml:space="preserve"> logs for any modifications to the environment. This holistic asset management across </w:t>
      </w:r>
      <w:r w:rsidR="00661260" w:rsidRPr="002A6A1C">
        <w:t>entire</w:t>
      </w:r>
      <w:r w:rsidRPr="002A6A1C">
        <w:t xml:space="preserve"> data</w:t>
      </w:r>
      <w:r w:rsidR="00E51D0D" w:rsidRPr="002A6A1C">
        <w:t xml:space="preserve"> </w:t>
      </w:r>
      <w:r w:rsidRPr="002A6A1C">
        <w:t>center and AWS cloud resources allows you to identify unmanaged assets — pinpointing security gaps and closing them.</w:t>
      </w:r>
    </w:p>
    <w:p w14:paraId="681E67AB" w14:textId="58F7D90B" w:rsidR="002B1918" w:rsidRPr="002A6A1C" w:rsidRDefault="002B1918" w:rsidP="00075D13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>Prioritizes detections for faster and more effective response:</w:t>
      </w:r>
      <w:r w:rsidRPr="002A6A1C">
        <w:t> </w:t>
      </w:r>
      <w:r w:rsidR="00A23237" w:rsidRPr="002A6A1C">
        <w:t xml:space="preserve">Discover for Cloud and Containers </w:t>
      </w:r>
      <w:r w:rsidRPr="002A6A1C">
        <w:t xml:space="preserve">delivers rich AWS metadata on EC2 instances, so that unprotected assets and impacted systems are quickly prioritized. It provides the critical answers analysts need such as: Is this system internet accessible? Does it have </w:t>
      </w:r>
      <w:hyperlink r:id="rId14" w:history="1">
        <w:r w:rsidR="00316826" w:rsidRPr="002A6A1C">
          <w:rPr>
            <w:rStyle w:val="Hyperlink"/>
          </w:rPr>
          <w:t>AWS Identity and Access Management (</w:t>
        </w:r>
        <w:r w:rsidRPr="002A6A1C">
          <w:rPr>
            <w:rStyle w:val="Hyperlink"/>
          </w:rPr>
          <w:t>IAM</w:t>
        </w:r>
        <w:r w:rsidR="00316826" w:rsidRPr="002A6A1C">
          <w:rPr>
            <w:rStyle w:val="Hyperlink"/>
          </w:rPr>
          <w:t>)</w:t>
        </w:r>
      </w:hyperlink>
      <w:r w:rsidRPr="002A6A1C">
        <w:t xml:space="preserve"> roles applied with elevated privileges? Is it on the same Amazon VPC as critical assets? Armed with this context-rich information, organizations can apply proactive measures to dramatically improve their security posture</w:t>
      </w:r>
    </w:p>
    <w:p w14:paraId="717BEE66" w14:textId="3272831E" w:rsidR="002B1918" w:rsidRPr="002A6A1C" w:rsidRDefault="002B1918" w:rsidP="00075D13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>Ensures consistent security across hybrid environments:</w:t>
      </w:r>
      <w:r w:rsidRPr="002A6A1C">
        <w:t> As organizations move to the cloud, they are implementing hybrid data</w:t>
      </w:r>
      <w:r w:rsidR="00E51D0D" w:rsidRPr="002A6A1C">
        <w:t xml:space="preserve"> </w:t>
      </w:r>
      <w:r w:rsidRPr="002A6A1C">
        <w:t xml:space="preserve">center with workloads running on-premises and in the cloud, which can impede a consistent level of security. </w:t>
      </w:r>
      <w:r w:rsidR="00A23237" w:rsidRPr="002A6A1C">
        <w:t>Discover for Cloud and Containers</w:t>
      </w:r>
      <w:r w:rsidRPr="002A6A1C">
        <w:t xml:space="preserve"> provides visibility across all assets whether they are on-premises or EC2 instances in AWS. In addition, this visibility extends to both managed and unmanaged assets — allowing organizations to quickly ensure that all assets are being protected.</w:t>
      </w:r>
    </w:p>
    <w:p w14:paraId="3A75B2BF" w14:textId="273CE594" w:rsidR="002B1918" w:rsidRPr="002A6A1C" w:rsidRDefault="002B1918" w:rsidP="00316826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>Conserves resources with easy deployment and integrated management:</w:t>
      </w:r>
      <w:r w:rsidRPr="002A6A1C">
        <w:rPr>
          <w:color w:val="000000" w:themeColor="text1"/>
        </w:rPr>
        <w:t> </w:t>
      </w:r>
      <w:r w:rsidRPr="002A6A1C">
        <w:t xml:space="preserve">Often security teams find they must pivot across a variety of tools and workflows as they attempt to span physical, virtual and cloud environments. </w:t>
      </w:r>
      <w:r w:rsidR="00A23237" w:rsidRPr="002A6A1C">
        <w:t xml:space="preserve">Discover for Cloud and Containers </w:t>
      </w:r>
      <w:r w:rsidRPr="002A6A1C">
        <w:t xml:space="preserve">is one tool that provides instant visibility and control over existing on-premises endpoints and EC2 instances without requiring any additional agents, or installing scripts that can burden teams and slow performance. As a cloud-native security tool, </w:t>
      </w:r>
      <w:r w:rsidR="00A23237" w:rsidRPr="002A6A1C">
        <w:t xml:space="preserve">Discover for Cloud and Containers </w:t>
      </w:r>
      <w:r w:rsidRPr="002A6A1C">
        <w:t xml:space="preserve">deploys instantly and scales easily with no hit to performance and no requirement to reboot. It is powered by the </w:t>
      </w:r>
      <w:hyperlink r:id="rId15" w:history="1">
        <w:r w:rsidRPr="002A6A1C">
          <w:rPr>
            <w:rStyle w:val="Hyperlink"/>
          </w:rPr>
          <w:t>Falcon sensor</w:t>
        </w:r>
      </w:hyperlink>
      <w:r w:rsidRPr="002A6A1C">
        <w:t>, a single lightweight agent, and managed via the unified Falcon console.</w:t>
      </w:r>
    </w:p>
    <w:p w14:paraId="1717D4EB" w14:textId="77777777" w:rsidR="00B65D6E" w:rsidRPr="002A6A1C" w:rsidRDefault="00B65D6E">
      <w:pPr>
        <w:spacing w:line="259" w:lineRule="auto"/>
        <w:rPr>
          <w:rFonts w:eastAsiaTheme="majorEastAsia"/>
        </w:rPr>
      </w:pPr>
      <w:r w:rsidRPr="002A6A1C">
        <w:br w:type="page"/>
      </w:r>
    </w:p>
    <w:p w14:paraId="279497DF" w14:textId="51E34696" w:rsidR="00F51FE1" w:rsidRPr="00536DD2" w:rsidRDefault="00F51FE1" w:rsidP="00316826">
      <w:pPr>
        <w:pStyle w:val="Heading1"/>
      </w:pPr>
      <w:bookmarkStart w:id="83" w:name="_Toc44972967"/>
      <w:r w:rsidRPr="00536DD2">
        <w:lastRenderedPageBreak/>
        <w:t>Architecture diagram</w:t>
      </w:r>
      <w:bookmarkEnd w:id="83"/>
    </w:p>
    <w:p w14:paraId="4E120B6D" w14:textId="42FFB248" w:rsidR="002B1918" w:rsidRPr="00536DD2" w:rsidRDefault="00A23237" w:rsidP="00A908FA">
      <w:r>
        <w:t xml:space="preserve">Falcon </w:t>
      </w:r>
      <w:r w:rsidRPr="00A23237">
        <w:t>Discover for Cloud and Containers</w:t>
      </w:r>
      <w:r w:rsidR="002B1918" w:rsidRPr="00536DD2">
        <w:t xml:space="preserve"> has read-only access to your</w:t>
      </w:r>
      <w:r w:rsidR="00316826">
        <w:t xml:space="preserve"> </w:t>
      </w:r>
      <w:r w:rsidR="002B1918" w:rsidRPr="00536DD2">
        <w:t>EC2 metadata. This minimizes the security impact to your AWS infrastructure. It calls AWS APIs on your behalf using a cross account IAM role, and it also processes </w:t>
      </w:r>
      <w:r w:rsidR="00D62BD8" w:rsidRPr="00FC1033">
        <w:t>CloudTrail</w:t>
      </w:r>
      <w:r w:rsidR="002B1918" w:rsidRPr="00536DD2">
        <w:t> logs.</w:t>
      </w:r>
    </w:p>
    <w:p w14:paraId="13AC9E76" w14:textId="12E351A6" w:rsidR="00954AB6" w:rsidRPr="00536DD2" w:rsidRDefault="002B1918" w:rsidP="00075D13">
      <w:r w:rsidRPr="00536DD2">
        <w:t xml:space="preserve">Falcon Discover for Cloud and Containers </w:t>
      </w:r>
      <w:r w:rsidR="00536DD2" w:rsidRPr="00536DD2">
        <w:t xml:space="preserve">monitors CloudTrail logs stored in your log archive account </w:t>
      </w:r>
      <w:ins w:id="84" w:author="Microsoft Office User" w:date="2020-07-06T11:38:00Z">
        <w:r w:rsidR="00746CF5">
          <w:fldChar w:fldCharType="begin"/>
        </w:r>
        <w:r w:rsidR="00746CF5">
          <w:instrText xml:space="preserve"> HYPERLINK "https://aws.amazon.com/s3/" </w:instrText>
        </w:r>
        <w:r w:rsidR="00746CF5">
          <w:fldChar w:fldCharType="separate"/>
        </w:r>
        <w:r w:rsidR="00746CF5" w:rsidRPr="00746CF5">
          <w:rPr>
            <w:rStyle w:val="Hyperlink"/>
          </w:rPr>
          <w:t>Amazon Simple Storage Service</w:t>
        </w:r>
        <w:r w:rsidR="00746CF5">
          <w:fldChar w:fldCharType="end"/>
        </w:r>
      </w:ins>
      <w:ins w:id="85" w:author="Microsoft Office User" w:date="2020-07-06T11:37:00Z">
        <w:r w:rsidR="00746CF5" w:rsidRPr="00746CF5">
          <w:t xml:space="preserve"> (Amazon S3)</w:t>
        </w:r>
      </w:ins>
      <w:del w:id="86" w:author="Microsoft Office User" w:date="2020-07-06T11:37:00Z">
        <w:r w:rsidR="00536DD2" w:rsidRPr="00536DD2" w:rsidDel="00746CF5">
          <w:delText>S3</w:delText>
        </w:r>
      </w:del>
      <w:r w:rsidR="00536DD2" w:rsidRPr="00536DD2">
        <w:t xml:space="preserve"> bucket.  When a new log file is written to the </w:t>
      </w:r>
      <w:ins w:id="87" w:author="Microsoft Office User" w:date="2020-07-06T11:38:00Z">
        <w:r w:rsidR="00746CF5">
          <w:t xml:space="preserve">S3 </w:t>
        </w:r>
      </w:ins>
      <w:r w:rsidR="00536DD2" w:rsidRPr="00536DD2">
        <w:t>bucket</w:t>
      </w:r>
      <w:ins w:id="88" w:author="Microsoft Office User" w:date="2020-07-06T11:38:00Z">
        <w:r w:rsidR="00746CF5">
          <w:t>,</w:t>
        </w:r>
      </w:ins>
      <w:r w:rsidR="00536DD2" w:rsidRPr="00536DD2">
        <w:t xml:space="preserve"> an</w:t>
      </w:r>
      <w:del w:id="89" w:author="Microsoft Office User" w:date="2020-07-06T11:38:00Z">
        <w:r w:rsidR="00536DD2" w:rsidRPr="00536DD2" w:rsidDel="00746CF5">
          <w:delText>d</w:delText>
        </w:r>
      </w:del>
      <w:r w:rsidR="00536DD2" w:rsidRPr="00536DD2">
        <w:t xml:space="preserve"> </w:t>
      </w:r>
      <w:ins w:id="90" w:author="Microsoft Office User" w:date="2020-07-06T11:39:00Z">
        <w:r w:rsidR="00746CF5">
          <w:fldChar w:fldCharType="begin"/>
        </w:r>
        <w:r w:rsidR="00746CF5">
          <w:instrText xml:space="preserve"> HYPERLINK "https://aws.amazon.com/sns/" </w:instrText>
        </w:r>
        <w:r w:rsidR="00746CF5">
          <w:fldChar w:fldCharType="separate"/>
        </w:r>
        <w:r w:rsidR="00746CF5" w:rsidRPr="00746CF5">
          <w:rPr>
            <w:rStyle w:val="Hyperlink"/>
          </w:rPr>
          <w:t>Amazon Simple Notification Service</w:t>
        </w:r>
        <w:r w:rsidR="00746CF5">
          <w:fldChar w:fldCharType="end"/>
        </w:r>
        <w:r w:rsidR="00746CF5">
          <w:t xml:space="preserve"> (Amazon </w:t>
        </w:r>
      </w:ins>
      <w:r w:rsidR="00536DD2" w:rsidRPr="00536DD2">
        <w:t>SNS</w:t>
      </w:r>
      <w:ins w:id="91" w:author="Microsoft Office User" w:date="2020-07-06T11:39:00Z">
        <w:r w:rsidR="00746CF5">
          <w:t>)</w:t>
        </w:r>
      </w:ins>
      <w:r w:rsidR="00536DD2" w:rsidRPr="00536DD2">
        <w:t xml:space="preserve"> notification is sent to </w:t>
      </w:r>
      <w:del w:id="92" w:author="Microsoft Office User" w:date="2020-07-06T11:38:00Z">
        <w:r w:rsidR="00536DD2" w:rsidRPr="00536DD2" w:rsidDel="00746CF5">
          <w:delText xml:space="preserve">an </w:delText>
        </w:r>
      </w:del>
      <w:ins w:id="93" w:author="Microsoft Office User" w:date="2020-07-06T11:38:00Z">
        <w:r w:rsidR="00746CF5">
          <w:t>the</w:t>
        </w:r>
        <w:r w:rsidR="00746CF5" w:rsidRPr="00536DD2">
          <w:t xml:space="preserve"> </w:t>
        </w:r>
      </w:ins>
      <w:r w:rsidR="00536DD2" w:rsidRPr="00536DD2">
        <w:t xml:space="preserve">SNS topic hosted in a </w:t>
      </w:r>
      <w:r w:rsidR="00B96A20">
        <w:t>CrowdStrike</w:t>
      </w:r>
      <w:r w:rsidR="00536DD2" w:rsidRPr="00536DD2">
        <w:t xml:space="preserve"> account.  </w:t>
      </w:r>
      <w:r w:rsidR="00B96A20">
        <w:t>CrowdStrike</w:t>
      </w:r>
      <w:r w:rsidR="00536DD2" w:rsidRPr="00536DD2">
        <w:t xml:space="preserve"> will require the ability to assume an IAM role that allows the </w:t>
      </w:r>
      <w:r w:rsidR="00536DD2" w:rsidRPr="00536DD2">
        <w:rPr>
          <w:rStyle w:val="HTMLCode"/>
          <w:rFonts w:ascii="Inconsolata" w:eastAsiaTheme="majorEastAsia" w:hAnsi="Inconsolata"/>
          <w:color w:val="404041"/>
          <w:spacing w:val="10"/>
          <w:sz w:val="18"/>
          <w:szCs w:val="18"/>
          <w:shd w:val="clear" w:color="auto" w:fill="F3F3F3"/>
        </w:rPr>
        <w:t>s</w:t>
      </w:r>
      <w:proofErr w:type="gramStart"/>
      <w:r w:rsidR="00536DD2" w:rsidRPr="00536DD2">
        <w:rPr>
          <w:rStyle w:val="HTMLCode"/>
          <w:rFonts w:ascii="Inconsolata" w:eastAsiaTheme="majorEastAsia" w:hAnsi="Inconsolata"/>
          <w:color w:val="404041"/>
          <w:spacing w:val="10"/>
          <w:sz w:val="18"/>
          <w:szCs w:val="18"/>
          <w:shd w:val="clear" w:color="auto" w:fill="F3F3F3"/>
        </w:rPr>
        <w:t>3:GetObject</w:t>
      </w:r>
      <w:proofErr w:type="gramEnd"/>
      <w:r w:rsidR="00536DD2" w:rsidRPr="00536DD2">
        <w:t> permissions on the S3 bucket hosting your CloudTrail logs. Crowd</w:t>
      </w:r>
      <w:r w:rsidR="00A23237">
        <w:t>S</w:t>
      </w:r>
      <w:r w:rsidR="00536DD2" w:rsidRPr="00536DD2">
        <w:t>t</w:t>
      </w:r>
      <w:r w:rsidR="00A23237">
        <w:t>r</w:t>
      </w:r>
      <w:r w:rsidR="00536DD2" w:rsidRPr="00536DD2">
        <w:t xml:space="preserve">ike will </w:t>
      </w:r>
      <w:del w:id="94" w:author="Microsoft Office User" w:date="2020-07-06T11:36:00Z">
        <w:r w:rsidR="00536DD2" w:rsidRPr="00536DD2" w:rsidDel="00746CF5">
          <w:delText>analyse</w:delText>
        </w:r>
      </w:del>
      <w:ins w:id="95" w:author="Microsoft Office User" w:date="2020-07-06T11:36:00Z">
        <w:r w:rsidR="00746CF5" w:rsidRPr="00536DD2">
          <w:t>analyze</w:t>
        </w:r>
      </w:ins>
      <w:r w:rsidR="00536DD2" w:rsidRPr="00536DD2">
        <w:t xml:space="preserve"> the logs in the log file, if an event of interest is found it will make </w:t>
      </w:r>
      <w:r w:rsidR="00536DD2">
        <w:t xml:space="preserve">an </w:t>
      </w:r>
      <w:proofErr w:type="spellStart"/>
      <w:r w:rsidR="00536DD2">
        <w:t>api</w:t>
      </w:r>
      <w:proofErr w:type="spellEnd"/>
      <w:r w:rsidR="00536DD2">
        <w:t xml:space="preserve"> call to the account where the log was created and gather information about the resources that have been created.</w:t>
      </w:r>
    </w:p>
    <w:p w14:paraId="2C5BC616" w14:textId="0D9308F8" w:rsidR="00793B86" w:rsidRPr="00536DD2" w:rsidRDefault="00C9073D" w:rsidP="00FC1033">
      <w:pPr>
        <w:keepNext/>
        <w:jc w:val="center"/>
      </w:pPr>
      <w:r>
        <w:rPr>
          <w:noProof/>
        </w:rPr>
        <w:drawing>
          <wp:inline distT="0" distB="0" distL="0" distR="0" wp14:anchorId="3D3429B6" wp14:editId="20935A38">
            <wp:extent cx="4540685" cy="30369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rol Tower Architecture v2.tif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85" cy="303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EB5B" w14:textId="2B19D605" w:rsidR="00596C0D" w:rsidRPr="00536DD2" w:rsidRDefault="00C54C21" w:rsidP="00B65D6E">
      <w:pPr>
        <w:pStyle w:val="Caption"/>
      </w:pPr>
      <w:r w:rsidRPr="00536DD2">
        <w:t xml:space="preserve">Figure </w:t>
      </w:r>
      <w:r w:rsidRPr="00536DD2">
        <w:fldChar w:fldCharType="begin"/>
      </w:r>
      <w:r w:rsidRPr="00536DD2">
        <w:instrText xml:space="preserve"> SEQ Figure \* ARABIC </w:instrText>
      </w:r>
      <w:r w:rsidRPr="00536DD2">
        <w:fldChar w:fldCharType="separate"/>
      </w:r>
      <w:r w:rsidR="00371D9D">
        <w:rPr>
          <w:noProof/>
        </w:rPr>
        <w:t>1</w:t>
      </w:r>
      <w:r w:rsidRPr="00536DD2">
        <w:fldChar w:fldCharType="end"/>
      </w:r>
      <w:r w:rsidR="00954AB6" w:rsidRPr="00536DD2">
        <w:t xml:space="preserve"> </w:t>
      </w:r>
      <w:r w:rsidR="00B96A20">
        <w:t>CrowdStrike</w:t>
      </w:r>
      <w:r w:rsidR="00536DD2" w:rsidRPr="00536DD2">
        <w:t xml:space="preserve"> Falcon </w:t>
      </w:r>
      <w:r w:rsidR="00A23237" w:rsidRPr="00A23237">
        <w:t xml:space="preserve">Discover for Cloud and </w:t>
      </w:r>
      <w:r w:rsidR="00661260" w:rsidRPr="00A23237">
        <w:t>Containers</w:t>
      </w:r>
      <w:r w:rsidR="00661260" w:rsidRPr="00536DD2">
        <w:t xml:space="preserve"> Architecture</w:t>
      </w:r>
      <w:r w:rsidRPr="00536DD2">
        <w:t xml:space="preserve"> Diagram</w:t>
      </w:r>
    </w:p>
    <w:p w14:paraId="3BA13C81" w14:textId="7A1F8055" w:rsidR="00793B86" w:rsidRPr="002A6A1C" w:rsidRDefault="00323974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Customer creates a new </w:t>
      </w:r>
      <w:ins w:id="96" w:author="Microsoft Office User" w:date="2020-07-06T11:39:00Z">
        <w:r w:rsidR="00746CF5">
          <w:rPr>
            <w:sz w:val="24"/>
            <w:szCs w:val="24"/>
          </w:rPr>
          <w:t xml:space="preserve">AWS </w:t>
        </w:r>
      </w:ins>
      <w:r w:rsidRPr="002A6A1C">
        <w:rPr>
          <w:sz w:val="24"/>
          <w:szCs w:val="24"/>
        </w:rPr>
        <w:t xml:space="preserve">account </w:t>
      </w:r>
      <w:r w:rsidR="00D62BD8" w:rsidRPr="002A6A1C">
        <w:rPr>
          <w:sz w:val="24"/>
          <w:szCs w:val="24"/>
        </w:rPr>
        <w:t xml:space="preserve">using </w:t>
      </w:r>
      <w:hyperlink r:id="rId17" w:history="1">
        <w:r w:rsidR="00D62BD8" w:rsidRPr="002A6A1C">
          <w:rPr>
            <w:rStyle w:val="Hyperlink"/>
            <w:sz w:val="24"/>
            <w:szCs w:val="24"/>
          </w:rPr>
          <w:t>A</w:t>
        </w:r>
        <w:r w:rsidRPr="002A6A1C">
          <w:rPr>
            <w:rStyle w:val="Hyperlink"/>
            <w:sz w:val="24"/>
            <w:szCs w:val="24"/>
          </w:rPr>
          <w:t xml:space="preserve">ccount </w:t>
        </w:r>
        <w:r w:rsidR="00D62BD8" w:rsidRPr="002A6A1C">
          <w:rPr>
            <w:rStyle w:val="Hyperlink"/>
            <w:sz w:val="24"/>
            <w:szCs w:val="24"/>
          </w:rPr>
          <w:t>F</w:t>
        </w:r>
        <w:r w:rsidRPr="002A6A1C">
          <w:rPr>
            <w:rStyle w:val="Hyperlink"/>
            <w:sz w:val="24"/>
            <w:szCs w:val="24"/>
          </w:rPr>
          <w:t>actory</w:t>
        </w:r>
      </w:hyperlink>
      <w:r w:rsidR="00D62BD8" w:rsidRPr="002A6A1C">
        <w:rPr>
          <w:sz w:val="24"/>
          <w:szCs w:val="24"/>
        </w:rPr>
        <w:t xml:space="preserve"> with in AWS Control Tower Master account</w:t>
      </w:r>
      <w:r w:rsidR="004C397E" w:rsidRPr="002A6A1C">
        <w:rPr>
          <w:sz w:val="24"/>
          <w:szCs w:val="24"/>
        </w:rPr>
        <w:t>.</w:t>
      </w:r>
    </w:p>
    <w:p w14:paraId="2B6403BC" w14:textId="734469C1" w:rsidR="00B701CC" w:rsidRPr="002A6A1C" w:rsidRDefault="00B701CC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>Account factory create</w:t>
      </w:r>
      <w:r w:rsidR="0036237D" w:rsidRPr="002A6A1C">
        <w:rPr>
          <w:sz w:val="24"/>
          <w:szCs w:val="24"/>
        </w:rPr>
        <w:t>s</w:t>
      </w:r>
      <w:r w:rsidRPr="002A6A1C">
        <w:rPr>
          <w:sz w:val="24"/>
          <w:szCs w:val="24"/>
        </w:rPr>
        <w:t xml:space="preserve"> a new </w:t>
      </w:r>
      <w:r w:rsidR="0036237D" w:rsidRPr="002A6A1C">
        <w:rPr>
          <w:sz w:val="24"/>
          <w:szCs w:val="24"/>
        </w:rPr>
        <w:t xml:space="preserve">AWS </w:t>
      </w:r>
      <w:r w:rsidRPr="002A6A1C">
        <w:rPr>
          <w:sz w:val="24"/>
          <w:szCs w:val="24"/>
        </w:rPr>
        <w:t>account</w:t>
      </w:r>
      <w:r w:rsidR="0036237D" w:rsidRPr="002A6A1C">
        <w:rPr>
          <w:sz w:val="24"/>
          <w:szCs w:val="24"/>
        </w:rPr>
        <w:t xml:space="preserve"> and applies baselines and guardrails on the newly created account.</w:t>
      </w:r>
    </w:p>
    <w:p w14:paraId="316D1DFD" w14:textId="58D99B36" w:rsidR="00B701CC" w:rsidRPr="002A6A1C" w:rsidRDefault="0036237D" w:rsidP="002A6A1C">
      <w:pPr>
        <w:pStyle w:val="CommentText"/>
        <w:numPr>
          <w:ilvl w:val="0"/>
          <w:numId w:val="14"/>
        </w:numPr>
        <w:spacing w:after="60"/>
        <w:rPr>
          <w:sz w:val="24"/>
          <w:szCs w:val="24"/>
          <w:lang w:val="en-GB"/>
        </w:rPr>
      </w:pPr>
      <w:r w:rsidRPr="002A6A1C">
        <w:rPr>
          <w:sz w:val="24"/>
          <w:szCs w:val="24"/>
        </w:rPr>
        <w:t xml:space="preserve">On completion of account creation a </w:t>
      </w:r>
      <w:r w:rsidR="002A6A1C" w:rsidRPr="002A6A1C">
        <w:rPr>
          <w:sz w:val="24"/>
          <w:szCs w:val="24"/>
        </w:rPr>
        <w:t>“</w:t>
      </w:r>
      <w:r w:rsidRPr="002A6A1C">
        <w:rPr>
          <w:sz w:val="24"/>
          <w:szCs w:val="24"/>
        </w:rPr>
        <w:t>CreateManagedAccount</w:t>
      </w:r>
      <w:r w:rsidR="002A6A1C" w:rsidRPr="002A6A1C">
        <w:rPr>
          <w:sz w:val="24"/>
          <w:szCs w:val="24"/>
        </w:rPr>
        <w:t>”</w:t>
      </w:r>
      <w:r w:rsidRPr="002A6A1C">
        <w:rPr>
          <w:sz w:val="24"/>
          <w:szCs w:val="24"/>
        </w:rPr>
        <w:t xml:space="preserve"> </w:t>
      </w:r>
      <w:r w:rsidR="002A6A1C" w:rsidRPr="002A6A1C">
        <w:rPr>
          <w:sz w:val="24"/>
          <w:szCs w:val="24"/>
        </w:rPr>
        <w:t xml:space="preserve">event notification </w:t>
      </w:r>
      <w:r w:rsidRPr="002A6A1C">
        <w:rPr>
          <w:sz w:val="24"/>
          <w:szCs w:val="24"/>
        </w:rPr>
        <w:t xml:space="preserve">is generated </w:t>
      </w:r>
      <w:r w:rsidR="002A6A1C" w:rsidRPr="002A6A1C">
        <w:rPr>
          <w:sz w:val="24"/>
          <w:szCs w:val="24"/>
        </w:rPr>
        <w:br/>
      </w:r>
      <w:hyperlink r:id="rId18" w:anchor="create-managed-account" w:history="1">
        <w:r w:rsidR="002A6A1C" w:rsidRPr="002A6A1C">
          <w:rPr>
            <w:rStyle w:val="Hyperlink"/>
            <w:sz w:val="24"/>
            <w:szCs w:val="24"/>
            <w:lang w:val="en-GB"/>
          </w:rPr>
          <w:t>https://docs.aws.amazon.com/controltower/latest/userguide/lifecycle-events.html#create-managed-account</w:t>
        </w:r>
      </w:hyperlink>
    </w:p>
    <w:p w14:paraId="1A3D1EB2" w14:textId="3BE80BFF" w:rsidR="00B701CC" w:rsidRPr="002A6A1C" w:rsidRDefault="00B701CC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</w:t>
      </w:r>
      <w:r w:rsidR="00B65D6E" w:rsidRPr="002A6A1C">
        <w:rPr>
          <w:sz w:val="24"/>
          <w:szCs w:val="24"/>
        </w:rPr>
        <w:t xml:space="preserve">CloudWatch </w:t>
      </w:r>
      <w:r w:rsidRPr="002A6A1C">
        <w:rPr>
          <w:sz w:val="24"/>
          <w:szCs w:val="24"/>
        </w:rPr>
        <w:t xml:space="preserve">event </w:t>
      </w:r>
      <w:r w:rsidR="0036237D" w:rsidRPr="002A6A1C">
        <w:rPr>
          <w:sz w:val="24"/>
          <w:szCs w:val="24"/>
        </w:rPr>
        <w:t xml:space="preserve">rule </w:t>
      </w:r>
      <w:r w:rsidRPr="002A6A1C">
        <w:rPr>
          <w:sz w:val="24"/>
          <w:szCs w:val="24"/>
        </w:rPr>
        <w:t>trigger</w:t>
      </w:r>
      <w:r w:rsidR="0036237D" w:rsidRPr="002A6A1C">
        <w:rPr>
          <w:sz w:val="24"/>
          <w:szCs w:val="24"/>
        </w:rPr>
        <w:t>s</w:t>
      </w:r>
      <w:r w:rsidRPr="002A6A1C">
        <w:rPr>
          <w:sz w:val="24"/>
          <w:szCs w:val="24"/>
        </w:rPr>
        <w:t xml:space="preserve"> a </w:t>
      </w:r>
      <w:r w:rsidR="00B65D6E" w:rsidRPr="002A6A1C">
        <w:rPr>
          <w:sz w:val="24"/>
          <w:szCs w:val="24"/>
        </w:rPr>
        <w:t>L</w:t>
      </w:r>
      <w:r w:rsidRPr="002A6A1C">
        <w:rPr>
          <w:sz w:val="24"/>
          <w:szCs w:val="24"/>
        </w:rPr>
        <w:t xml:space="preserve">ambda function that will generate account specific parameters </w:t>
      </w:r>
    </w:p>
    <w:p w14:paraId="7EF5BE7F" w14:textId="099889B8" w:rsidR="00B701CC" w:rsidRPr="002A6A1C" w:rsidRDefault="00B701CC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custom parameters are passed to the </w:t>
      </w:r>
      <w:r w:rsidR="00B65D6E" w:rsidRPr="002A6A1C">
        <w:rPr>
          <w:sz w:val="24"/>
          <w:szCs w:val="24"/>
        </w:rPr>
        <w:t xml:space="preserve">StackSet </w:t>
      </w:r>
      <w:r w:rsidRPr="002A6A1C">
        <w:rPr>
          <w:sz w:val="24"/>
          <w:szCs w:val="24"/>
        </w:rPr>
        <w:t xml:space="preserve">that is applied to the new account. </w:t>
      </w:r>
    </w:p>
    <w:p w14:paraId="4B1AB330" w14:textId="5020F94C" w:rsidR="00B701CC" w:rsidRPr="002A6A1C" w:rsidRDefault="00C214FB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stack </w:t>
      </w:r>
      <w:r w:rsidR="0036237D" w:rsidRPr="002A6A1C">
        <w:rPr>
          <w:sz w:val="24"/>
          <w:szCs w:val="24"/>
        </w:rPr>
        <w:t xml:space="preserve">creates </w:t>
      </w:r>
      <w:r w:rsidRPr="002A6A1C">
        <w:rPr>
          <w:sz w:val="24"/>
          <w:szCs w:val="24"/>
        </w:rPr>
        <w:t xml:space="preserve">an additional IAM role </w:t>
      </w:r>
      <w:r w:rsidR="00F91AFB" w:rsidRPr="002A6A1C">
        <w:rPr>
          <w:sz w:val="24"/>
          <w:szCs w:val="24"/>
        </w:rPr>
        <w:t xml:space="preserve">and a </w:t>
      </w:r>
      <w:r w:rsidR="00B65D6E" w:rsidRPr="002A6A1C">
        <w:rPr>
          <w:sz w:val="24"/>
          <w:szCs w:val="24"/>
        </w:rPr>
        <w:t>L</w:t>
      </w:r>
      <w:r w:rsidR="00F91AFB" w:rsidRPr="002A6A1C">
        <w:rPr>
          <w:sz w:val="24"/>
          <w:szCs w:val="24"/>
        </w:rPr>
        <w:t>ambda custom resource. The role</w:t>
      </w:r>
      <w:r w:rsidRPr="002A6A1C">
        <w:rPr>
          <w:sz w:val="24"/>
          <w:szCs w:val="24"/>
        </w:rPr>
        <w:t xml:space="preserve"> will allow </w:t>
      </w:r>
      <w:r w:rsidR="00B96A20" w:rsidRPr="002A6A1C">
        <w:rPr>
          <w:sz w:val="24"/>
          <w:szCs w:val="24"/>
        </w:rPr>
        <w:t>CrowdStrike</w:t>
      </w:r>
      <w:r w:rsidRPr="002A6A1C">
        <w:rPr>
          <w:sz w:val="24"/>
          <w:szCs w:val="24"/>
        </w:rPr>
        <w:t xml:space="preserve"> to assume a role with the following permissions. </w:t>
      </w:r>
      <w:r w:rsidRPr="002A6A1C">
        <w:rPr>
          <w:sz w:val="24"/>
          <w:szCs w:val="24"/>
        </w:rPr>
        <w:br/>
      </w:r>
      <w:r w:rsidRPr="002A6A1C">
        <w:rPr>
          <w:i/>
          <w:iCs/>
          <w:sz w:val="24"/>
          <w:szCs w:val="24"/>
        </w:rPr>
        <w:t>"ec</w:t>
      </w:r>
      <w:proofErr w:type="gramStart"/>
      <w:r w:rsidRPr="002A6A1C">
        <w:rPr>
          <w:i/>
          <w:iCs/>
          <w:sz w:val="24"/>
          <w:szCs w:val="24"/>
        </w:rPr>
        <w:t>2:DescribeInstances</w:t>
      </w:r>
      <w:proofErr w:type="gramEnd"/>
      <w:r w:rsidRPr="002A6A1C">
        <w:rPr>
          <w:i/>
          <w:iCs/>
          <w:sz w:val="24"/>
          <w:szCs w:val="24"/>
        </w:rPr>
        <w:t>",</w:t>
      </w:r>
      <w:r w:rsidRPr="002A6A1C">
        <w:rPr>
          <w:i/>
          <w:iCs/>
          <w:sz w:val="24"/>
          <w:szCs w:val="24"/>
        </w:rPr>
        <w:br/>
        <w:t xml:space="preserve">"ec2:DescribeImages", </w:t>
      </w:r>
      <w:r w:rsidRPr="002A6A1C">
        <w:rPr>
          <w:i/>
          <w:iCs/>
          <w:sz w:val="24"/>
          <w:szCs w:val="24"/>
        </w:rPr>
        <w:br/>
        <w:t>"ec2:DescribeNetworkInterfaces",</w:t>
      </w:r>
      <w:r w:rsidRPr="002A6A1C">
        <w:rPr>
          <w:i/>
          <w:iCs/>
          <w:sz w:val="24"/>
          <w:szCs w:val="24"/>
        </w:rPr>
        <w:br/>
        <w:t>"ec2:DescribeVolumes",</w:t>
      </w:r>
      <w:r w:rsidRPr="002A6A1C">
        <w:rPr>
          <w:i/>
          <w:iCs/>
          <w:sz w:val="24"/>
          <w:szCs w:val="24"/>
        </w:rPr>
        <w:br/>
      </w:r>
      <w:r w:rsidRPr="002A6A1C">
        <w:rPr>
          <w:i/>
          <w:iCs/>
          <w:sz w:val="24"/>
          <w:szCs w:val="24"/>
        </w:rPr>
        <w:lastRenderedPageBreak/>
        <w:t>"ec2:DescribeVpcs",</w:t>
      </w:r>
      <w:r w:rsidRPr="002A6A1C">
        <w:rPr>
          <w:i/>
          <w:iCs/>
          <w:sz w:val="24"/>
          <w:szCs w:val="24"/>
        </w:rPr>
        <w:br/>
        <w:t>"ec2:DescribeRegions",</w:t>
      </w:r>
      <w:r w:rsidRPr="002A6A1C">
        <w:rPr>
          <w:i/>
          <w:iCs/>
          <w:sz w:val="24"/>
          <w:szCs w:val="24"/>
        </w:rPr>
        <w:br/>
        <w:t>"ec2:DescribeSubnets",</w:t>
      </w:r>
      <w:r w:rsidRPr="002A6A1C">
        <w:rPr>
          <w:i/>
          <w:iCs/>
          <w:sz w:val="24"/>
          <w:szCs w:val="24"/>
        </w:rPr>
        <w:br/>
        <w:t>"ec2:DescribeNetworkAcls",</w:t>
      </w:r>
      <w:r w:rsidRPr="002A6A1C">
        <w:rPr>
          <w:i/>
          <w:iCs/>
          <w:sz w:val="24"/>
          <w:szCs w:val="24"/>
        </w:rPr>
        <w:br/>
        <w:t>"ec2:DescribeSecurityGroups",</w:t>
      </w:r>
      <w:r w:rsidRPr="002A6A1C">
        <w:rPr>
          <w:i/>
          <w:iCs/>
          <w:sz w:val="24"/>
          <w:szCs w:val="24"/>
        </w:rPr>
        <w:br/>
        <w:t>"</w:t>
      </w:r>
      <w:proofErr w:type="spellStart"/>
      <w:r w:rsidRPr="002A6A1C">
        <w:rPr>
          <w:i/>
          <w:iCs/>
          <w:sz w:val="24"/>
          <w:szCs w:val="24"/>
        </w:rPr>
        <w:t>iam:ListAccountAliases</w:t>
      </w:r>
      <w:proofErr w:type="spellEnd"/>
      <w:r w:rsidRPr="002A6A1C">
        <w:rPr>
          <w:i/>
          <w:iCs/>
          <w:sz w:val="24"/>
          <w:szCs w:val="24"/>
        </w:rPr>
        <w:t>"</w:t>
      </w:r>
    </w:p>
    <w:p w14:paraId="327DB603" w14:textId="054D88DB" w:rsidR="00F91AFB" w:rsidRPr="002A6A1C" w:rsidRDefault="00F91AFB" w:rsidP="002A6A1C">
      <w:pPr>
        <w:pStyle w:val="CommentText"/>
        <w:ind w:left="720"/>
        <w:rPr>
          <w:sz w:val="24"/>
          <w:szCs w:val="24"/>
        </w:rPr>
      </w:pPr>
      <w:r w:rsidRPr="002A6A1C">
        <w:rPr>
          <w:sz w:val="24"/>
          <w:szCs w:val="24"/>
        </w:rPr>
        <w:t xml:space="preserve">The custom </w:t>
      </w:r>
      <w:r w:rsidR="00B65D6E" w:rsidRPr="002A6A1C">
        <w:rPr>
          <w:sz w:val="24"/>
          <w:szCs w:val="24"/>
        </w:rPr>
        <w:t>L</w:t>
      </w:r>
      <w:r w:rsidRPr="002A6A1C">
        <w:rPr>
          <w:sz w:val="24"/>
          <w:szCs w:val="24"/>
        </w:rPr>
        <w:t xml:space="preserve">ambda resource </w:t>
      </w:r>
      <w:r w:rsidR="00D334C8" w:rsidRPr="002A6A1C">
        <w:rPr>
          <w:sz w:val="24"/>
          <w:szCs w:val="24"/>
        </w:rPr>
        <w:t xml:space="preserve">will register the account with CrowdStrike Discover for Cloud using an API call. The role </w:t>
      </w:r>
      <w:proofErr w:type="spellStart"/>
      <w:r w:rsidR="00D334C8" w:rsidRPr="002A6A1C">
        <w:rPr>
          <w:sz w:val="24"/>
          <w:szCs w:val="24"/>
        </w:rPr>
        <w:t>arn</w:t>
      </w:r>
      <w:proofErr w:type="spellEnd"/>
      <w:r w:rsidR="00D334C8" w:rsidRPr="002A6A1C">
        <w:rPr>
          <w:sz w:val="24"/>
          <w:szCs w:val="24"/>
        </w:rPr>
        <w:t xml:space="preserve"> together with details of the log archive s3 bucket are passed in a HTTP POST to the </w:t>
      </w:r>
      <w:r w:rsidR="002A6A1C" w:rsidRPr="002A6A1C">
        <w:rPr>
          <w:sz w:val="24"/>
          <w:szCs w:val="24"/>
        </w:rPr>
        <w:t>Crowdstrike</w:t>
      </w:r>
      <w:r w:rsidR="00D334C8" w:rsidRPr="002A6A1C">
        <w:rPr>
          <w:sz w:val="24"/>
          <w:szCs w:val="24"/>
        </w:rPr>
        <w:t>.</w:t>
      </w:r>
    </w:p>
    <w:p w14:paraId="5BDF5FD5" w14:textId="51061E23" w:rsidR="003C3E29" w:rsidRDefault="00F51FE1" w:rsidP="00A908FA">
      <w:bookmarkStart w:id="97" w:name="_Toc44972968"/>
      <w:r w:rsidRPr="00536DD2">
        <w:rPr>
          <w:rStyle w:val="Heading1Char"/>
        </w:rPr>
        <w:t>Pre-requisites</w:t>
      </w:r>
      <w:bookmarkEnd w:id="97"/>
      <w:r w:rsidRPr="00536DD2">
        <w:t xml:space="preserve"> </w:t>
      </w:r>
    </w:p>
    <w:p w14:paraId="72BEF26A" w14:textId="3EB34D7E" w:rsidR="00C214FB" w:rsidRPr="002A6A1C" w:rsidRDefault="00C214FB" w:rsidP="00075D13">
      <w:r w:rsidRPr="002A6A1C">
        <w:t>Customers will require the following</w:t>
      </w:r>
    </w:p>
    <w:p w14:paraId="385B84BA" w14:textId="77777777" w:rsidR="00C214FB" w:rsidRPr="002A6A1C" w:rsidRDefault="00C214FB" w:rsidP="00B65D6E">
      <w:pPr>
        <w:pStyle w:val="ListParagraph"/>
        <w:numPr>
          <w:ilvl w:val="0"/>
          <w:numId w:val="15"/>
        </w:numPr>
      </w:pPr>
      <w:r w:rsidRPr="002A6A1C">
        <w:t>Subscription to Falcon Discover for Cloud &amp; Containers OR the Falcon Cloud Workload Protection Bundle</w:t>
      </w:r>
    </w:p>
    <w:p w14:paraId="29FF9FED" w14:textId="77777777" w:rsidR="00C214FB" w:rsidRPr="002A6A1C" w:rsidRDefault="00C214FB" w:rsidP="00B65D6E">
      <w:pPr>
        <w:pStyle w:val="ListParagraph"/>
        <w:numPr>
          <w:ilvl w:val="0"/>
          <w:numId w:val="15"/>
        </w:numPr>
      </w:pPr>
      <w:r w:rsidRPr="002A6A1C">
        <w:t>Subscription to Falcon Insight</w:t>
      </w:r>
    </w:p>
    <w:p w14:paraId="7FB0AFF7" w14:textId="77777777" w:rsidR="00C214FB" w:rsidRPr="002A6A1C" w:rsidRDefault="00C214FB" w:rsidP="00A908FA"/>
    <w:p w14:paraId="2A54E48C" w14:textId="17B18115" w:rsidR="00D07693" w:rsidRPr="002A6A1C" w:rsidRDefault="00C214FB" w:rsidP="00075D13">
      <w:pPr>
        <w:rPr>
          <w:rStyle w:val="normaltextrun"/>
        </w:rPr>
      </w:pPr>
      <w:r w:rsidRPr="002A6A1C">
        <w:rPr>
          <w:rStyle w:val="normaltextrun"/>
        </w:rPr>
        <w:t>The following Parameters will be stored in AWS</w:t>
      </w:r>
      <w:r w:rsidR="00D334C8" w:rsidRPr="002A6A1C">
        <w:rPr>
          <w:rStyle w:val="normaltextrun"/>
        </w:rPr>
        <w:t xml:space="preserve"> secrets manager in the master account</w:t>
      </w:r>
      <w:r w:rsidRPr="002A6A1C">
        <w:rPr>
          <w:rStyle w:val="normaltextrun"/>
        </w:rPr>
        <w:t>.</w:t>
      </w:r>
    </w:p>
    <w:p w14:paraId="6A826BF2" w14:textId="57C2C131" w:rsidR="00D07693" w:rsidRPr="002A6A1C" w:rsidRDefault="00D334C8" w:rsidP="00075D13">
      <w:pPr>
        <w:pStyle w:val="ListParagraph"/>
        <w:numPr>
          <w:ilvl w:val="0"/>
          <w:numId w:val="17"/>
        </w:numPr>
      </w:pPr>
      <w:r w:rsidRPr="002A6A1C">
        <w:t>Falcon Cloud API ClientID</w:t>
      </w:r>
    </w:p>
    <w:p w14:paraId="4FDC7B8B" w14:textId="4CEFDEF0" w:rsidR="00D07693" w:rsidRPr="002A6A1C" w:rsidRDefault="00D334C8" w:rsidP="00075D13">
      <w:pPr>
        <w:pStyle w:val="ListParagraph"/>
        <w:numPr>
          <w:ilvl w:val="0"/>
          <w:numId w:val="17"/>
        </w:numPr>
      </w:pPr>
      <w:r w:rsidRPr="002A6A1C">
        <w:t>Falcon Cloud API Client Secret</w:t>
      </w:r>
    </w:p>
    <w:p w14:paraId="5584D8A8" w14:textId="77777777" w:rsidR="002A6A1C" w:rsidRDefault="002A6A1C" w:rsidP="00A908FA">
      <w:pPr>
        <w:rPr>
          <w:rStyle w:val="normaltextrun"/>
        </w:rPr>
      </w:pPr>
    </w:p>
    <w:p w14:paraId="64A56B07" w14:textId="1A2D028B" w:rsidR="00D334C8" w:rsidRPr="002A6A1C" w:rsidRDefault="00D334C8" w:rsidP="00A908FA">
      <w:pPr>
        <w:rPr>
          <w:rStyle w:val="normaltextrun"/>
        </w:rPr>
      </w:pPr>
      <w:r w:rsidRPr="002A6A1C">
        <w:rPr>
          <w:rStyle w:val="normaltextrun"/>
        </w:rPr>
        <w:t>Crowdstrike will pass an</w:t>
      </w:r>
      <w:r w:rsidR="002A6A1C">
        <w:rPr>
          <w:rStyle w:val="normaltextrun"/>
        </w:rPr>
        <w:t xml:space="preserve"> “externalid”</w:t>
      </w:r>
      <w:r w:rsidRPr="002A6A1C">
        <w:rPr>
          <w:rStyle w:val="normaltextrun"/>
        </w:rPr>
        <w:t xml:space="preserve"> when trying to assume a role in the log archive account to read the log files</w:t>
      </w:r>
      <w:r w:rsidR="003C3E29" w:rsidRPr="002A6A1C">
        <w:rPr>
          <w:rStyle w:val="normaltextrun"/>
        </w:rPr>
        <w:t xml:space="preserve">, we recommend that you become familiar with </w:t>
      </w:r>
      <w:r w:rsidRPr="002A6A1C">
        <w:rPr>
          <w:rStyle w:val="normaltextrun"/>
        </w:rPr>
        <w:t xml:space="preserve">the following article. </w:t>
      </w:r>
      <w:r w:rsidR="002A6A1C">
        <w:rPr>
          <w:rStyle w:val="normaltextrun"/>
        </w:rPr>
        <w:t xml:space="preserve"> </w:t>
      </w:r>
    </w:p>
    <w:p w14:paraId="2122273D" w14:textId="6B603385" w:rsidR="003C3E29" w:rsidRPr="002A6A1C" w:rsidRDefault="00D07693" w:rsidP="00075D13">
      <w:r w:rsidRPr="002A6A1C">
        <w:t>How to Use an External ID When Granting Access to Your AWS Resources to a Third Party</w:t>
      </w:r>
    </w:p>
    <w:p w14:paraId="149CFC1C" w14:textId="53D3BA6D" w:rsidR="00D07693" w:rsidRDefault="0078673D" w:rsidP="00B65D6E">
      <w:pPr>
        <w:rPr>
          <w:rStyle w:val="Hyperlink"/>
        </w:rPr>
      </w:pPr>
      <w:hyperlink r:id="rId19" w:history="1">
        <w:r w:rsidR="00D07693" w:rsidRPr="002A6A1C">
          <w:rPr>
            <w:rStyle w:val="Hyperlink"/>
          </w:rPr>
          <w:t>https://docs.aws.amazon.com/IAM/latest/UserGuide/id_roles_create_for-user_externalid.html</w:t>
        </w:r>
      </w:hyperlink>
    </w:p>
    <w:p w14:paraId="6F409F5C" w14:textId="31E9B14A" w:rsidR="002A6A1C" w:rsidRPr="002A6A1C" w:rsidRDefault="002A6A1C" w:rsidP="002A6A1C">
      <w:pPr>
        <w:rPr>
          <w:rStyle w:val="normaltextrun"/>
        </w:rPr>
      </w:pPr>
      <w:r>
        <w:rPr>
          <w:rStyle w:val="normaltextrun"/>
        </w:rPr>
        <w:t>The externalid is a string of random characters.</w:t>
      </w:r>
    </w:p>
    <w:p w14:paraId="07B8E96E" w14:textId="3E878936" w:rsidR="003C3E29" w:rsidRPr="002A6A1C" w:rsidRDefault="003C3E29" w:rsidP="00BD2BA6">
      <w:pPr>
        <w:pStyle w:val="paragraph"/>
        <w:textAlignment w:val="baseline"/>
      </w:pPr>
      <w:r w:rsidRPr="002A6A1C">
        <w:rPr>
          <w:rStyle w:val="normaltextrun"/>
          <w:rFonts w:eastAsiaTheme="majorEastAsia"/>
        </w:rPr>
        <w:t>If you are new to AWS, see Getting Started with AWS</w:t>
      </w:r>
      <w:r w:rsidR="007D6BAE" w:rsidRPr="002A6A1C">
        <w:rPr>
          <w:rStyle w:val="normaltextrun"/>
          <w:rFonts w:eastAsiaTheme="majorEastAsia"/>
        </w:rPr>
        <w:t>:</w:t>
      </w:r>
      <w:r w:rsidRPr="002A6A1C">
        <w:rPr>
          <w:rStyle w:val="normaltextrun"/>
          <w:rFonts w:eastAsiaTheme="majorEastAsia"/>
        </w:rPr>
        <w:t xml:space="preserve"> </w:t>
      </w:r>
      <w:hyperlink r:id="rId20" w:history="1">
        <w:r w:rsidRPr="002A6A1C">
          <w:rPr>
            <w:rStyle w:val="Hyperlink"/>
            <w:rFonts w:eastAsiaTheme="majorEastAsia"/>
          </w:rPr>
          <w:t>https://aws.amazon.com/getting-started/</w:t>
        </w:r>
      </w:hyperlink>
      <w:r w:rsidRPr="002A6A1C">
        <w:rPr>
          <w:rStyle w:val="normaltextrun"/>
          <w:rFonts w:eastAsiaTheme="majorEastAsia"/>
        </w:rPr>
        <w:t>. </w:t>
      </w:r>
      <w:r w:rsidRPr="002A6A1C">
        <w:rPr>
          <w:rStyle w:val="eop"/>
          <w:rFonts w:eastAsiaTheme="majorEastAsia"/>
        </w:rPr>
        <w:t> </w:t>
      </w:r>
    </w:p>
    <w:p w14:paraId="4573EB52" w14:textId="771ECD8E" w:rsidR="00F51FE1" w:rsidRPr="002A6A1C" w:rsidRDefault="003C3E29" w:rsidP="00A908FA">
      <w:pPr>
        <w:pStyle w:val="paragraph"/>
        <w:textAlignment w:val="baseline"/>
        <w:rPr>
          <w:rStyle w:val="normaltextrun"/>
          <w:rFonts w:eastAsiaTheme="majorEastAsia"/>
        </w:rPr>
      </w:pPr>
      <w:r w:rsidRPr="002A6A1C">
        <w:rPr>
          <w:rStyle w:val="normaltextrun"/>
          <w:rFonts w:eastAsiaTheme="majorEastAsia"/>
        </w:rPr>
        <w:t>For additional information on AWS Ma</w:t>
      </w:r>
      <w:r w:rsidR="002A6A1C">
        <w:rPr>
          <w:rStyle w:val="normaltextrun"/>
          <w:rFonts w:eastAsiaTheme="majorEastAsia"/>
        </w:rPr>
        <w:t>r</w:t>
      </w:r>
      <w:r w:rsidRPr="002A6A1C">
        <w:rPr>
          <w:rStyle w:val="normaltextrun"/>
          <w:rFonts w:eastAsiaTheme="majorEastAsia"/>
        </w:rPr>
        <w:t xml:space="preserve">ketplace, see </w:t>
      </w:r>
      <w:hyperlink r:id="rId21" w:history="1">
        <w:r w:rsidRPr="002A6A1C">
          <w:rPr>
            <w:rStyle w:val="Hyperlink"/>
            <w:rFonts w:eastAsiaTheme="majorEastAsia"/>
          </w:rPr>
          <w:t>https://aws.amazon.com/marketplace/help/about-us?ref_=footer_nav_about_aws_marketplace</w:t>
        </w:r>
      </w:hyperlink>
      <w:r w:rsidRPr="002A6A1C">
        <w:rPr>
          <w:rStyle w:val="normaltextrun"/>
          <w:rFonts w:eastAsiaTheme="majorEastAsia"/>
        </w:rPr>
        <w:t>.</w:t>
      </w:r>
    </w:p>
    <w:p w14:paraId="11AB5AA1" w14:textId="7DFE0D8D" w:rsidR="00B03999" w:rsidRPr="002A6A1C" w:rsidRDefault="00B03999" w:rsidP="00075D13">
      <w:pPr>
        <w:pStyle w:val="paragraph"/>
        <w:textAlignment w:val="baseline"/>
        <w:rPr>
          <w:rStyle w:val="normaltextrun"/>
          <w:rFonts w:eastAsiaTheme="majorEastAsia"/>
        </w:rPr>
      </w:pPr>
      <w:r w:rsidRPr="002A6A1C">
        <w:rPr>
          <w:rStyle w:val="normaltextrun"/>
          <w:rFonts w:eastAsiaTheme="majorEastAsia"/>
        </w:rPr>
        <w:t xml:space="preserve">To get started with AWS Control Tower, check out the </w:t>
      </w:r>
      <w:hyperlink r:id="rId22" w:history="1">
        <w:r w:rsidRPr="002A6A1C">
          <w:rPr>
            <w:rStyle w:val="Hyperlink"/>
            <w:rFonts w:eastAsiaTheme="majorEastAsia"/>
          </w:rPr>
          <w:t>https://docs.aws.amazon.com/controltower/latest/userguide/getting-started-with-control-tower.html</w:t>
        </w:r>
      </w:hyperlink>
    </w:p>
    <w:p w14:paraId="1586FE41" w14:textId="77777777" w:rsidR="00D07693" w:rsidRDefault="00D07693" w:rsidP="00371D9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6DBE2B4" w14:textId="5C5E8AE5" w:rsidR="00596C0D" w:rsidRPr="00536DD2" w:rsidRDefault="00596C0D" w:rsidP="00316826">
      <w:pPr>
        <w:pStyle w:val="Heading1"/>
      </w:pPr>
      <w:bookmarkStart w:id="98" w:name="_Toc44972969"/>
      <w:r w:rsidRPr="00536DD2">
        <w:lastRenderedPageBreak/>
        <w:t>Deployment and Configuration Steps</w:t>
      </w:r>
      <w:bookmarkEnd w:id="98"/>
    </w:p>
    <w:p w14:paraId="09F8EDC9" w14:textId="4AD30214" w:rsidR="00BD5FF3" w:rsidRPr="00CE61BF" w:rsidRDefault="00BD5FF3" w:rsidP="00A908FA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Pr="00536DD2">
        <w:rPr>
          <w:b/>
          <w:bCs/>
        </w:rPr>
        <w:t xml:space="preserve">1: </w:t>
      </w:r>
      <w:r w:rsidR="0091269A" w:rsidRPr="00536DD2">
        <w:rPr>
          <w:b/>
          <w:bCs/>
        </w:rPr>
        <w:t xml:space="preserve">Subscribe to </w:t>
      </w:r>
      <w:r w:rsidR="00CE61BF">
        <w:rPr>
          <w:b/>
          <w:bCs/>
        </w:rPr>
        <w:t>Falcon for AWS</w:t>
      </w:r>
      <w:r w:rsidR="00E04450">
        <w:rPr>
          <w:b/>
          <w:bCs/>
        </w:rPr>
        <w:t xml:space="preserve"> (Annual + Consumption </w:t>
      </w:r>
      <w:r w:rsidR="009220B8">
        <w:rPr>
          <w:b/>
          <w:bCs/>
        </w:rPr>
        <w:t>Billing)</w:t>
      </w:r>
      <w:r w:rsidR="009220B8" w:rsidRPr="00CE61BF">
        <w:rPr>
          <w:b/>
          <w:bCs/>
        </w:rPr>
        <w:t xml:space="preserve"> on</w:t>
      </w:r>
      <w:r w:rsidR="0091269A" w:rsidRPr="00CE61BF">
        <w:rPr>
          <w:b/>
          <w:bCs/>
        </w:rPr>
        <w:t xml:space="preserve"> AWS Marketplace</w:t>
      </w:r>
      <w:r w:rsidRPr="00CE61BF">
        <w:rPr>
          <w:b/>
          <w:bCs/>
        </w:rPr>
        <w:t>.</w:t>
      </w:r>
    </w:p>
    <w:p w14:paraId="44A3E908" w14:textId="4BAD90EE" w:rsidR="00BD5FF3" w:rsidRDefault="00BD5FF3" w:rsidP="00B65D6E">
      <w:r w:rsidRPr="00536DD2">
        <w:t xml:space="preserve">Locate </w:t>
      </w:r>
      <w:r w:rsidR="00B03999" w:rsidRPr="00536DD2">
        <w:t xml:space="preserve">the </w:t>
      </w:r>
      <w:r w:rsidR="00E04450" w:rsidRPr="00E04450">
        <w:rPr>
          <w:b/>
          <w:bCs/>
        </w:rPr>
        <w:t xml:space="preserve">AWS (Annual + Consumption Billing) </w:t>
      </w:r>
      <w:r w:rsidRPr="00536DD2">
        <w:t>in the AWS Marketplace (</w:t>
      </w:r>
      <w:hyperlink r:id="rId23" w:history="1">
        <w:r w:rsidR="00E04450">
          <w:rPr>
            <w:rStyle w:val="Hyperlink"/>
          </w:rPr>
          <w:t>https://aws.amazon.com/marketplace/pp/B081QWWMB6?qid=1593190522787&amp;sr=0-7&amp;ref_=srh_res_product_title</w:t>
        </w:r>
      </w:hyperlink>
      <w:r w:rsidRPr="00536DD2">
        <w:t>).</w:t>
      </w:r>
    </w:p>
    <w:p w14:paraId="5C9DC743" w14:textId="77777777" w:rsidR="00E04450" w:rsidRPr="00E04450" w:rsidRDefault="00E04450" w:rsidP="009220B8"/>
    <w:p w14:paraId="0874F59D" w14:textId="0B9A8158" w:rsidR="00E04450" w:rsidRDefault="00E04450" w:rsidP="00FC1033">
      <w:pPr>
        <w:jc w:val="center"/>
      </w:pPr>
      <w:r>
        <w:rPr>
          <w:noProof/>
        </w:rPr>
        <w:drawing>
          <wp:inline distT="0" distB="0" distL="0" distR="0" wp14:anchorId="4160C4A4" wp14:editId="5BFDA2EF">
            <wp:extent cx="4517545" cy="3479242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6 at 11.05.42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80" cy="352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A51C" w14:textId="77777777" w:rsidR="00E04450" w:rsidRDefault="00E04450" w:rsidP="00A908FA"/>
    <w:p w14:paraId="69E712C6" w14:textId="09FF39DE" w:rsidR="00BD5FF3" w:rsidRPr="00536DD2" w:rsidRDefault="00BD5FF3" w:rsidP="00075D13">
      <w:r w:rsidRPr="00536DD2">
        <w:t xml:space="preserve">Click on the </w:t>
      </w:r>
      <w:r w:rsidRPr="00536DD2">
        <w:rPr>
          <w:b/>
          <w:bCs/>
        </w:rPr>
        <w:t>Continue to Subscribe</w:t>
      </w:r>
      <w:r w:rsidRPr="00536DD2">
        <w:t xml:space="preserve"> button.</w:t>
      </w:r>
    </w:p>
    <w:p w14:paraId="5C63EDD7" w14:textId="438744CC" w:rsidR="005122C1" w:rsidRPr="00536DD2" w:rsidRDefault="005122C1" w:rsidP="00075D13">
      <w:r w:rsidRPr="00536DD2">
        <w:rPr>
          <w:noProof/>
        </w:rPr>
        <w:drawing>
          <wp:inline distT="0" distB="0" distL="0" distR="0" wp14:anchorId="376716F5" wp14:editId="2956D698">
            <wp:extent cx="1724289" cy="3433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2 HighResolu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490" cy="3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937" w14:textId="6D47E7D8" w:rsidR="005122C1" w:rsidRPr="00536DD2" w:rsidRDefault="005122C1" w:rsidP="00075D13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Pr="00536DD2">
        <w:rPr>
          <w:b/>
          <w:bCs/>
        </w:rPr>
        <w:t>2:</w:t>
      </w:r>
      <w:r w:rsidR="0091269A" w:rsidRPr="00536DD2">
        <w:rPr>
          <w:b/>
          <w:bCs/>
        </w:rPr>
        <w:t xml:space="preserve"> </w:t>
      </w:r>
      <w:r w:rsidR="00B03999" w:rsidRPr="00536DD2">
        <w:rPr>
          <w:b/>
          <w:bCs/>
        </w:rPr>
        <w:t xml:space="preserve">Guidance on </w:t>
      </w:r>
      <w:r w:rsidR="0091269A" w:rsidRPr="00536DD2">
        <w:rPr>
          <w:b/>
          <w:bCs/>
        </w:rPr>
        <w:t xml:space="preserve">Contract </w:t>
      </w:r>
      <w:r w:rsidR="00DB1E90" w:rsidRPr="00536DD2">
        <w:rPr>
          <w:b/>
          <w:bCs/>
        </w:rPr>
        <w:t xml:space="preserve">Duration </w:t>
      </w:r>
      <w:r w:rsidR="0091269A" w:rsidRPr="00536DD2">
        <w:rPr>
          <w:b/>
          <w:bCs/>
        </w:rPr>
        <w:t xml:space="preserve">and </w:t>
      </w:r>
      <w:r w:rsidRPr="00536DD2">
        <w:rPr>
          <w:b/>
          <w:bCs/>
        </w:rPr>
        <w:t>Renewal</w:t>
      </w:r>
      <w:r w:rsidR="00B03999" w:rsidRPr="00536DD2">
        <w:rPr>
          <w:b/>
          <w:bCs/>
        </w:rPr>
        <w:t xml:space="preserve"> </w:t>
      </w:r>
    </w:p>
    <w:p w14:paraId="4116612D" w14:textId="4C85BC0D" w:rsidR="005122C1" w:rsidRPr="00536DD2" w:rsidRDefault="005122C1" w:rsidP="00075D13">
      <w:r w:rsidRPr="00536DD2">
        <w:t xml:space="preserve">In the new screen, you can configure your contract. You can select the </w:t>
      </w:r>
      <w:r w:rsidRPr="00536DD2">
        <w:rPr>
          <w:b/>
          <w:bCs/>
        </w:rPr>
        <w:t>Contract Duration</w:t>
      </w:r>
      <w:r w:rsidRPr="00536DD2">
        <w:t xml:space="preserve"> and set the </w:t>
      </w:r>
      <w:r w:rsidRPr="00536DD2">
        <w:rPr>
          <w:b/>
          <w:bCs/>
        </w:rPr>
        <w:t>Renewal Settings</w:t>
      </w:r>
      <w:r w:rsidRPr="00536DD2">
        <w:t>.</w:t>
      </w:r>
    </w:p>
    <w:p w14:paraId="418C1EB5" w14:textId="3EA74BAF" w:rsidR="005122C1" w:rsidRPr="00536DD2" w:rsidRDefault="00E04450" w:rsidP="00FC1033">
      <w:pPr>
        <w:jc w:val="center"/>
      </w:pPr>
      <w:r>
        <w:rPr>
          <w:noProof/>
        </w:rPr>
        <w:lastRenderedPageBreak/>
        <w:drawing>
          <wp:inline distT="0" distB="0" distL="0" distR="0" wp14:anchorId="27369292" wp14:editId="2E050C91">
            <wp:extent cx="2846231" cy="2789808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6 at 11.14.16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769" cy="28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ED92" w14:textId="7135C265" w:rsidR="00DB1E90" w:rsidRPr="00536DD2" w:rsidRDefault="00DB1E90" w:rsidP="00A908FA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Pr="00536DD2">
        <w:rPr>
          <w:b/>
          <w:bCs/>
        </w:rPr>
        <w:t>3: Select Contract Options</w:t>
      </w:r>
    </w:p>
    <w:p w14:paraId="35AD9D43" w14:textId="778F0CF2" w:rsidR="00DB1E90" w:rsidRDefault="00DB1E90" w:rsidP="00075D13">
      <w:r w:rsidRPr="00536DD2">
        <w:t>Select the Contract Options to be activated with your contract.</w:t>
      </w:r>
    </w:p>
    <w:p w14:paraId="45F0915B" w14:textId="39052A33" w:rsidR="00D057EA" w:rsidRDefault="00D057EA" w:rsidP="00075D13"/>
    <w:p w14:paraId="1630ADB6" w14:textId="14894B0B" w:rsidR="00D057EA" w:rsidRDefault="00D057EA" w:rsidP="00FC1033">
      <w:pPr>
        <w:jc w:val="center"/>
      </w:pPr>
      <w:r>
        <w:rPr>
          <w:noProof/>
        </w:rPr>
        <w:drawing>
          <wp:inline distT="0" distB="0" distL="0" distR="0" wp14:anchorId="7210A522" wp14:editId="4D25DD1A">
            <wp:extent cx="2833548" cy="435398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6 at 11.15.45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11" cy="44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FDE7" w14:textId="77777777" w:rsidR="00D057EA" w:rsidRPr="00536DD2" w:rsidRDefault="00D057EA" w:rsidP="00A908FA"/>
    <w:p w14:paraId="6954B8AD" w14:textId="71955DF0" w:rsidR="008A2354" w:rsidRPr="00536DD2" w:rsidRDefault="008A2354" w:rsidP="00075D13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="00DB1E90" w:rsidRPr="00536DD2">
        <w:rPr>
          <w:b/>
          <w:bCs/>
        </w:rPr>
        <w:t>4</w:t>
      </w:r>
      <w:r w:rsidRPr="00536DD2">
        <w:rPr>
          <w:b/>
          <w:bCs/>
        </w:rPr>
        <w:t>: Create the Contract and Pay</w:t>
      </w:r>
    </w:p>
    <w:p w14:paraId="67746E57" w14:textId="52CCE20E" w:rsidR="008A2354" w:rsidRPr="00536DD2" w:rsidRDefault="008A2354" w:rsidP="00075D13">
      <w:r w:rsidRPr="00536DD2">
        <w:t>Once you have configured your contract, you can click on the Create contract button.</w:t>
      </w:r>
    </w:p>
    <w:p w14:paraId="6C47ABC7" w14:textId="60DE83B4" w:rsidR="008A2354" w:rsidRPr="00536DD2" w:rsidRDefault="00330EEA" w:rsidP="00075D13">
      <w:r w:rsidRPr="00536DD2">
        <w:t>Y</w:t>
      </w:r>
      <w:r w:rsidR="008A2354" w:rsidRPr="00536DD2">
        <w:t xml:space="preserve">ou will be prompted to confirm the contract. If you agree to the pricing, select the </w:t>
      </w:r>
      <w:r w:rsidR="008A2354" w:rsidRPr="00536DD2">
        <w:rPr>
          <w:b/>
          <w:bCs/>
        </w:rPr>
        <w:t>Pay Now</w:t>
      </w:r>
      <w:r w:rsidR="008A2354" w:rsidRPr="00536DD2">
        <w:t xml:space="preserve"> button.</w:t>
      </w:r>
    </w:p>
    <w:p w14:paraId="3707844E" w14:textId="16669D45" w:rsidR="00C72BCC" w:rsidRDefault="00C72BCC" w:rsidP="00316826">
      <w:pPr>
        <w:pStyle w:val="Heading2"/>
      </w:pPr>
      <w:bookmarkStart w:id="99" w:name="_Toc44972970"/>
      <w:r w:rsidRPr="00D057EA">
        <w:rPr>
          <w:b/>
          <w:bCs/>
        </w:rPr>
        <w:lastRenderedPageBreak/>
        <w:t>Configuration: Solution to deploy</w:t>
      </w:r>
      <w:bookmarkEnd w:id="99"/>
      <w:r w:rsidRPr="00536DD2">
        <w:t xml:space="preserve"> </w:t>
      </w:r>
    </w:p>
    <w:p w14:paraId="79AC1915" w14:textId="74F7E7A9" w:rsidR="00FB65E5" w:rsidRDefault="00FB65E5" w:rsidP="00FB65E5">
      <w:r>
        <w:t>Setup consist</w:t>
      </w:r>
      <w:r w:rsidR="002A6A1C">
        <w:t>s</w:t>
      </w:r>
      <w:r>
        <w:t xml:space="preserve"> of the following tasks.</w:t>
      </w:r>
    </w:p>
    <w:p w14:paraId="3E8539F8" w14:textId="189FBD60" w:rsidR="00FB65E5" w:rsidDel="003A3A3C" w:rsidRDefault="00FB65E5" w:rsidP="00FB65E5">
      <w:pPr>
        <w:pStyle w:val="ListParagraph"/>
        <w:numPr>
          <w:ilvl w:val="0"/>
          <w:numId w:val="23"/>
        </w:numPr>
        <w:rPr>
          <w:del w:id="100" w:author="Microsoft Office User" w:date="2020-07-06T23:54:00Z"/>
        </w:rPr>
      </w:pPr>
      <w:del w:id="101" w:author="Microsoft Office User" w:date="2020-07-06T23:54:00Z">
        <w:r w:rsidDel="003A3A3C">
          <w:delText xml:space="preserve">Download the code from the GitHub repository to a local machine that has access to the control tower master account and the control tower log archive account. </w:delText>
        </w:r>
      </w:del>
    </w:p>
    <w:p w14:paraId="331B6031" w14:textId="3F355C5C" w:rsidR="00FB65E5" w:rsidDel="003A3A3C" w:rsidRDefault="00FB65E5" w:rsidP="00FB65E5">
      <w:pPr>
        <w:pStyle w:val="ListParagraph"/>
        <w:numPr>
          <w:ilvl w:val="0"/>
          <w:numId w:val="23"/>
        </w:numPr>
        <w:rPr>
          <w:del w:id="102" w:author="Microsoft Office User" w:date="2020-07-06T23:54:00Z"/>
        </w:rPr>
      </w:pPr>
      <w:del w:id="103" w:author="Microsoft Office User" w:date="2020-07-06T23:54:00Z">
        <w:r w:rsidDel="003A3A3C">
          <w:delText xml:space="preserve">Create an S3 staging bucket in the log-archive account </w:delText>
        </w:r>
      </w:del>
    </w:p>
    <w:p w14:paraId="0484B447" w14:textId="5E9A6983" w:rsidR="00FB65E5" w:rsidRDefault="00FB65E5" w:rsidP="00FB65E5">
      <w:pPr>
        <w:pStyle w:val="ListParagraph"/>
        <w:numPr>
          <w:ilvl w:val="0"/>
          <w:numId w:val="23"/>
        </w:numPr>
      </w:pPr>
      <w:r>
        <w:t>Load the CloudFormation template in the log-archive account.</w:t>
      </w:r>
    </w:p>
    <w:p w14:paraId="64CEB735" w14:textId="1276A720" w:rsidR="00B07A1E" w:rsidDel="003A3A3C" w:rsidRDefault="00B07A1E" w:rsidP="00B07A1E">
      <w:pPr>
        <w:pStyle w:val="ListParagraph"/>
        <w:numPr>
          <w:ilvl w:val="0"/>
          <w:numId w:val="23"/>
        </w:numPr>
        <w:rPr>
          <w:del w:id="104" w:author="Microsoft Office User" w:date="2020-07-06T23:54:00Z"/>
        </w:rPr>
      </w:pPr>
      <w:del w:id="105" w:author="Microsoft Office User" w:date="2020-07-06T23:54:00Z">
        <w:r w:rsidDel="003A3A3C">
          <w:delText>Create an S3 staging bucket in the master account.</w:delText>
        </w:r>
      </w:del>
    </w:p>
    <w:p w14:paraId="214DF20A" w14:textId="6F0515B9" w:rsidR="00FB65E5" w:rsidRDefault="00FB65E5" w:rsidP="00FB65E5">
      <w:pPr>
        <w:pStyle w:val="ListParagraph"/>
        <w:numPr>
          <w:ilvl w:val="0"/>
          <w:numId w:val="23"/>
        </w:numPr>
      </w:pPr>
      <w:r>
        <w:t>Load the CloudFormation template in the master account.</w:t>
      </w:r>
    </w:p>
    <w:p w14:paraId="25683D42" w14:textId="027F614B" w:rsidR="00FB65E5" w:rsidRDefault="00FB65E5" w:rsidP="00FB65E5"/>
    <w:p w14:paraId="6BC42208" w14:textId="77777777" w:rsidR="00FB65E5" w:rsidRPr="00FB65E5" w:rsidRDefault="00FB65E5" w:rsidP="00FB65E5"/>
    <w:p w14:paraId="32260CAF" w14:textId="674E9774" w:rsidR="00D334C8" w:rsidRDefault="00C72BCC" w:rsidP="00B65D6E">
      <w:r w:rsidRPr="00536DD2">
        <w:rPr>
          <w:b/>
          <w:bCs/>
        </w:rPr>
        <w:t xml:space="preserve">Step </w:t>
      </w:r>
      <w:ins w:id="106" w:author="Microsoft Office User" w:date="2020-07-06T11:45:00Z">
        <w:r w:rsidR="007572E7">
          <w:rPr>
            <w:b/>
            <w:bCs/>
          </w:rPr>
          <w:t>2</w:t>
        </w:r>
      </w:ins>
      <w:del w:id="107" w:author="Microsoft Office User" w:date="2020-07-06T11:45:00Z">
        <w:r w:rsidRPr="00536DD2" w:rsidDel="007572E7">
          <w:rPr>
            <w:b/>
            <w:bCs/>
          </w:rPr>
          <w:delText>3</w:delText>
        </w:r>
      </w:del>
      <w:r w:rsidRPr="00536DD2">
        <w:rPr>
          <w:b/>
          <w:bCs/>
        </w:rPr>
        <w:t>.1:</w:t>
      </w:r>
      <w:r w:rsidRPr="00536DD2">
        <w:t xml:space="preserve"> </w:t>
      </w:r>
      <w:r w:rsidR="00E023B7" w:rsidRPr="00E023B7">
        <w:t xml:space="preserve"> </w:t>
      </w:r>
      <w:r w:rsidR="00E023B7">
        <w:t>Generate Crowdstrike Falcon API Keys</w:t>
      </w:r>
    </w:p>
    <w:p w14:paraId="1A545D15" w14:textId="77777777" w:rsidR="00E023B7" w:rsidRDefault="00E023B7" w:rsidP="00B65D6E"/>
    <w:p w14:paraId="1EF2310E" w14:textId="22BDAC4E" w:rsidR="00C72BCC" w:rsidRDefault="00AD43BA" w:rsidP="00A908FA">
      <w:r>
        <w:t xml:space="preserve">First login to the Crowdstrike console and go to </w:t>
      </w:r>
      <w:r w:rsidR="007A6298">
        <w:t xml:space="preserve">Support -&gt; </w:t>
      </w:r>
      <w:r>
        <w:t>“API Clients and Keys”</w:t>
      </w:r>
    </w:p>
    <w:p w14:paraId="45A0CEBD" w14:textId="28B451C7" w:rsidR="007F0ED7" w:rsidRDefault="007F0ED7" w:rsidP="00075D13">
      <w:r>
        <w:t xml:space="preserve">Obtain </w:t>
      </w:r>
      <w:r w:rsidR="00B96A20">
        <w:t>CrowdStrike</w:t>
      </w:r>
      <w:r>
        <w:t xml:space="preserve"> Falcon </w:t>
      </w:r>
      <w:r w:rsidR="00D653FA">
        <w:t>Oauth2 keys from the Falcon Console.</w:t>
      </w:r>
    </w:p>
    <w:p w14:paraId="690B3F7F" w14:textId="31839B70" w:rsidR="003437A1" w:rsidRDefault="003437A1" w:rsidP="00075D13">
      <w:r>
        <w:t>Copy the CLIENT ID and SECRET and these will be used in the template.</w:t>
      </w:r>
    </w:p>
    <w:p w14:paraId="20EEE2FE" w14:textId="77777777" w:rsidR="00E023B7" w:rsidRDefault="00E023B7" w:rsidP="00075D13"/>
    <w:p w14:paraId="7ED7715E" w14:textId="13701731" w:rsidR="003437A1" w:rsidRDefault="00622E24" w:rsidP="00075D1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5EE7B1" wp14:editId="529DBCD7">
                <wp:simplePos x="0" y="0"/>
                <wp:positionH relativeFrom="column">
                  <wp:posOffset>958215</wp:posOffset>
                </wp:positionH>
                <wp:positionV relativeFrom="paragraph">
                  <wp:posOffset>1106837</wp:posOffset>
                </wp:positionV>
                <wp:extent cx="1064239" cy="72998"/>
                <wp:effectExtent l="0" t="0" r="15875" b="165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39" cy="7299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3706E" id="Rectangle 18" o:spid="_x0000_s1026" style="position:absolute;margin-left:75.45pt;margin-top:87.15pt;width:83.8pt;height: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" fillcolor="#e7e6e6 [321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851926" wp14:editId="3BF4E64F">
                <wp:simplePos x="0" y="0"/>
                <wp:positionH relativeFrom="column">
                  <wp:posOffset>981635</wp:posOffset>
                </wp:positionH>
                <wp:positionV relativeFrom="paragraph">
                  <wp:posOffset>872634</wp:posOffset>
                </wp:positionV>
                <wp:extent cx="829876" cy="80682"/>
                <wp:effectExtent l="0" t="0" r="8890" b="825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876" cy="80682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3F30B" id="Rectangle 16" o:spid="_x0000_s1026" style="position:absolute;margin-left:77.3pt;margin-top:68.7pt;width:65.35pt;height: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" fillcolor="#e7e6e6 [3214]" strokecolor="#1f3763 [1604]" strokeweight="1pt"/>
            </w:pict>
          </mc:Fallback>
        </mc:AlternateContent>
      </w:r>
      <w:r w:rsidR="003437A1" w:rsidRPr="003437A1">
        <w:rPr>
          <w:noProof/>
        </w:rPr>
        <w:drawing>
          <wp:inline distT="0" distB="0" distL="0" distR="0" wp14:anchorId="61388334" wp14:editId="7C1E49B0">
            <wp:extent cx="4240306" cy="2649647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0991" cy="271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C14" w14:textId="77777777" w:rsidR="00E023B7" w:rsidRDefault="00E023B7" w:rsidP="00316826"/>
    <w:p w14:paraId="64A91AFD" w14:textId="69CF0517" w:rsidR="001C70E4" w:rsidDel="002823BC" w:rsidRDefault="00E023B7" w:rsidP="001C70E4">
      <w:pPr>
        <w:rPr>
          <w:del w:id="108" w:author="Microsoft Office User" w:date="2020-07-06T23:55:00Z"/>
          <w:lang w:val="en-GB"/>
        </w:rPr>
      </w:pPr>
      <w:del w:id="109" w:author="Microsoft Office User" w:date="2020-07-06T23:55:00Z">
        <w:r w:rsidRPr="00536DD2" w:rsidDel="002823BC">
          <w:rPr>
            <w:b/>
            <w:bCs/>
          </w:rPr>
          <w:delText xml:space="preserve">Step </w:delText>
        </w:r>
      </w:del>
      <w:del w:id="110" w:author="Microsoft Office User" w:date="2020-07-06T11:45:00Z">
        <w:r w:rsidRPr="00536DD2" w:rsidDel="007572E7">
          <w:rPr>
            <w:b/>
            <w:bCs/>
          </w:rPr>
          <w:delText>3</w:delText>
        </w:r>
      </w:del>
      <w:del w:id="111" w:author="Microsoft Office User" w:date="2020-07-06T23:55:00Z">
        <w:r w:rsidRPr="00536DD2" w:rsidDel="002823BC">
          <w:rPr>
            <w:b/>
            <w:bCs/>
          </w:rPr>
          <w:delText>.</w:delText>
        </w:r>
        <w:r w:rsidDel="002823BC">
          <w:rPr>
            <w:b/>
            <w:bCs/>
          </w:rPr>
          <w:delText>2</w:delText>
        </w:r>
        <w:r w:rsidRPr="00536DD2" w:rsidDel="002823BC">
          <w:rPr>
            <w:b/>
            <w:bCs/>
          </w:rPr>
          <w:delText>:</w:delText>
        </w:r>
        <w:r w:rsidRPr="00536DD2" w:rsidDel="002823BC">
          <w:delText xml:space="preserve"> </w:delText>
        </w:r>
        <w:r w:rsidRPr="00E023B7" w:rsidDel="002823BC">
          <w:delText xml:space="preserve"> </w:delText>
        </w:r>
        <w:r w:rsidRPr="00536DD2" w:rsidDel="002823BC">
          <w:delText xml:space="preserve">Download the code from </w:delText>
        </w:r>
        <w:r w:rsidR="0078673D" w:rsidDel="002823BC">
          <w:fldChar w:fldCharType="begin"/>
        </w:r>
        <w:r w:rsidR="0078673D" w:rsidDel="002823BC">
          <w:delInstrText xml:space="preserve"> HYPERLINK "https://github.com/CrowdStrike/Cloud-AWS" </w:delInstrText>
        </w:r>
        <w:r w:rsidR="0078673D" w:rsidDel="002823BC">
          <w:fldChar w:fldCharType="separate"/>
        </w:r>
        <w:r w:rsidR="001C70E4" w:rsidDel="002823BC">
          <w:rPr>
            <w:rStyle w:val="Hyperlink"/>
          </w:rPr>
          <w:delText>https://github.com/CrowdStrike/Cloud-AWS</w:delText>
        </w:r>
        <w:r w:rsidR="0078673D" w:rsidDel="002823BC">
          <w:rPr>
            <w:rStyle w:val="Hyperlink"/>
          </w:rPr>
          <w:fldChar w:fldCharType="end"/>
        </w:r>
      </w:del>
    </w:p>
    <w:p w14:paraId="3D119954" w14:textId="46033120" w:rsidR="00E023B7" w:rsidDel="002823BC" w:rsidRDefault="00E023B7" w:rsidP="00316826">
      <w:pPr>
        <w:rPr>
          <w:del w:id="112" w:author="Microsoft Office User" w:date="2020-07-06T23:55:00Z"/>
          <w:rStyle w:val="Hyperlink"/>
        </w:rPr>
      </w:pPr>
    </w:p>
    <w:p w14:paraId="35E56AB2" w14:textId="03807670" w:rsidR="00FB65E5" w:rsidDel="002823BC" w:rsidRDefault="00FB65E5" w:rsidP="00316826">
      <w:pPr>
        <w:rPr>
          <w:del w:id="113" w:author="Microsoft Office User" w:date="2020-07-06T23:55:00Z"/>
          <w:rStyle w:val="Hyperlink"/>
        </w:rPr>
      </w:pPr>
    </w:p>
    <w:p w14:paraId="01319A50" w14:textId="3BF1F939" w:rsidR="00FB65E5" w:rsidDel="002823BC" w:rsidRDefault="00FB65E5" w:rsidP="00316826">
      <w:pPr>
        <w:rPr>
          <w:del w:id="114" w:author="Microsoft Office User" w:date="2020-07-06T23:55:00Z"/>
        </w:rPr>
      </w:pPr>
      <w:del w:id="115" w:author="Microsoft Office User" w:date="2020-07-06T23:55:00Z">
        <w:r w:rsidDel="002823BC">
          <w:delText xml:space="preserve">The </w:delText>
        </w:r>
        <w:r w:rsidR="00B07A1E" w:rsidDel="002823BC">
          <w:delText>GitHub</w:delText>
        </w:r>
        <w:r w:rsidDel="002823BC">
          <w:delText xml:space="preserve"> repository contains the following folder structure.</w:delText>
        </w:r>
      </w:del>
    </w:p>
    <w:p w14:paraId="2A75469B" w14:textId="6F76B9F8" w:rsidR="00FB65E5" w:rsidDel="002823BC" w:rsidRDefault="00FB65E5" w:rsidP="00B07A1E">
      <w:pPr>
        <w:pStyle w:val="ListParagraph"/>
        <w:numPr>
          <w:ilvl w:val="0"/>
          <w:numId w:val="27"/>
        </w:numPr>
        <w:rPr>
          <w:del w:id="116" w:author="Microsoft Office User" w:date="2020-07-06T23:55:00Z"/>
        </w:rPr>
      </w:pPr>
      <w:del w:id="117" w:author="Microsoft Office User" w:date="2020-07-06T23:55:00Z">
        <w:r w:rsidDel="002823BC">
          <w:delText xml:space="preserve">log-archive-acct – Folder containing all the files required to deploy the </w:delText>
        </w:r>
        <w:r w:rsidR="00B07A1E" w:rsidDel="002823BC">
          <w:delText>CloudFormation</w:delText>
        </w:r>
        <w:r w:rsidR="002A6A1C" w:rsidDel="002823BC">
          <w:delText xml:space="preserve"> </w:delText>
        </w:r>
        <w:r w:rsidDel="002823BC">
          <w:delText>template in the Control Tower log-archive account</w:delText>
        </w:r>
      </w:del>
    </w:p>
    <w:p w14:paraId="538B85C5" w14:textId="0F1C18B3" w:rsidR="00FB65E5" w:rsidDel="002823BC" w:rsidRDefault="00FB65E5" w:rsidP="00B07A1E">
      <w:pPr>
        <w:pStyle w:val="ListParagraph"/>
        <w:numPr>
          <w:ilvl w:val="0"/>
          <w:numId w:val="27"/>
        </w:numPr>
        <w:rPr>
          <w:del w:id="118" w:author="Microsoft Office User" w:date="2020-07-06T23:55:00Z"/>
        </w:rPr>
      </w:pPr>
      <w:del w:id="119" w:author="Microsoft Office User" w:date="2020-07-06T23:55:00Z">
        <w:r w:rsidDel="002823BC">
          <w:delText xml:space="preserve">master-acct - Folder containing all the files required to deploy the </w:delText>
        </w:r>
        <w:r w:rsidR="00B07A1E" w:rsidDel="002823BC">
          <w:delText>CloudFormation</w:delText>
        </w:r>
        <w:r w:rsidDel="002823BC">
          <w:delText xml:space="preserve"> template in the Control Tower master account</w:delText>
        </w:r>
      </w:del>
    </w:p>
    <w:p w14:paraId="63115AB4" w14:textId="7CE78967" w:rsidR="00B07A1E" w:rsidDel="002823BC" w:rsidRDefault="00B07A1E" w:rsidP="00B07A1E">
      <w:pPr>
        <w:pStyle w:val="ListParagraph"/>
        <w:numPr>
          <w:ilvl w:val="0"/>
          <w:numId w:val="26"/>
        </w:numPr>
        <w:rPr>
          <w:del w:id="120" w:author="Microsoft Office User" w:date="2020-07-06T23:55:00Z"/>
        </w:rPr>
      </w:pPr>
      <w:del w:id="121" w:author="Microsoft Office User" w:date="2020-07-06T23:55:00Z">
        <w:r w:rsidDel="002823BC">
          <w:delText>src – Folder containing the lambda source files</w:delText>
        </w:r>
      </w:del>
    </w:p>
    <w:p w14:paraId="6978A462" w14:textId="4CE948E9" w:rsidR="00B07A1E" w:rsidDel="002823BC" w:rsidRDefault="00B07A1E" w:rsidP="00B07A1E">
      <w:pPr>
        <w:pStyle w:val="ListParagraph"/>
        <w:numPr>
          <w:ilvl w:val="0"/>
          <w:numId w:val="26"/>
        </w:numPr>
        <w:rPr>
          <w:del w:id="122" w:author="Microsoft Office User" w:date="2020-07-06T23:55:00Z"/>
        </w:rPr>
      </w:pPr>
      <w:del w:id="123" w:author="Microsoft Office User" w:date="2020-07-06T11:47:00Z">
        <w:r w:rsidDel="007572E7">
          <w:delText>D</w:delText>
        </w:r>
      </w:del>
      <w:del w:id="124" w:author="Microsoft Office User" w:date="2020-07-06T23:55:00Z">
        <w:r w:rsidDel="002823BC">
          <w:delText>ocumentation – Documentation folder</w:delText>
        </w:r>
      </w:del>
    </w:p>
    <w:p w14:paraId="70989F53" w14:textId="2C9EE18C" w:rsidR="00B07A1E" w:rsidDel="002823BC" w:rsidRDefault="00B07A1E" w:rsidP="00B07A1E">
      <w:pPr>
        <w:pStyle w:val="ListParagraph"/>
        <w:rPr>
          <w:del w:id="125" w:author="Microsoft Office User" w:date="2020-07-06T23:55:00Z"/>
        </w:rPr>
      </w:pPr>
    </w:p>
    <w:p w14:paraId="70435357" w14:textId="590338CE" w:rsidR="00B07A1E" w:rsidRPr="00357A71" w:rsidDel="002823BC" w:rsidRDefault="00357A71" w:rsidP="00B07A1E">
      <w:pPr>
        <w:pStyle w:val="ListParagraph"/>
        <w:rPr>
          <w:del w:id="126" w:author="Microsoft Office User" w:date="2020-07-06T23:55:00Z"/>
          <w:b/>
          <w:bCs/>
        </w:rPr>
      </w:pPr>
      <w:del w:id="127" w:author="Microsoft Office User" w:date="2020-07-06T23:55:00Z">
        <w:r w:rsidDel="002823BC">
          <w:rPr>
            <w:b/>
            <w:bCs/>
          </w:rPr>
          <w:delText xml:space="preserve">Note: </w:delText>
        </w:r>
        <w:r w:rsidR="00B07A1E" w:rsidRPr="00357A71" w:rsidDel="002823BC">
          <w:rPr>
            <w:b/>
            <w:bCs/>
          </w:rPr>
          <w:delText>A file named ‘create_staging_bucket</w:delText>
        </w:r>
        <w:r w:rsidRPr="00357A71" w:rsidDel="002823BC">
          <w:rPr>
            <w:b/>
            <w:bCs/>
          </w:rPr>
          <w:delText>.py</w:delText>
        </w:r>
        <w:r w:rsidR="00B07A1E" w:rsidRPr="00357A71" w:rsidDel="002823BC">
          <w:rPr>
            <w:b/>
            <w:bCs/>
          </w:rPr>
          <w:delText>’ is also included to assist with the setup of the required S3 buckets.</w:delText>
        </w:r>
        <w:r w:rsidDel="002823BC">
          <w:rPr>
            <w:b/>
            <w:bCs/>
          </w:rPr>
          <w:delText xml:space="preserve">  It is recommended that the script is used to setup the buckets as it sets specific permissions for two objects in the master account. </w:delText>
        </w:r>
      </w:del>
    </w:p>
    <w:p w14:paraId="32BDB2B8" w14:textId="6BA70FEC" w:rsidR="00B07A1E" w:rsidDel="002823BC" w:rsidRDefault="00B07A1E" w:rsidP="00B07A1E">
      <w:pPr>
        <w:pStyle w:val="ListParagraph"/>
        <w:rPr>
          <w:del w:id="128" w:author="Microsoft Office User" w:date="2020-07-06T23:55:00Z"/>
        </w:rPr>
      </w:pPr>
    </w:p>
    <w:p w14:paraId="18A8AE3F" w14:textId="36A33ACD" w:rsidR="00B07A1E" w:rsidDel="002823BC" w:rsidRDefault="00B07A1E">
      <w:pPr>
        <w:spacing w:after="160" w:line="259" w:lineRule="auto"/>
        <w:rPr>
          <w:del w:id="129" w:author="Microsoft Office User" w:date="2020-07-06T23:55:00Z"/>
          <w:b/>
          <w:bCs/>
        </w:rPr>
      </w:pPr>
      <w:del w:id="130" w:author="Microsoft Office User" w:date="2020-07-06T23:55:00Z">
        <w:r w:rsidDel="002823BC">
          <w:rPr>
            <w:b/>
            <w:bCs/>
          </w:rPr>
          <w:br w:type="page"/>
        </w:r>
      </w:del>
    </w:p>
    <w:p w14:paraId="0502419D" w14:textId="6D40F592" w:rsidR="00B07A1E" w:rsidDel="002823BC" w:rsidRDefault="00B07A1E" w:rsidP="00B07A1E">
      <w:pPr>
        <w:rPr>
          <w:del w:id="131" w:author="Microsoft Office User" w:date="2020-07-06T23:55:00Z"/>
        </w:rPr>
      </w:pPr>
      <w:del w:id="132" w:author="Microsoft Office User" w:date="2020-07-06T23:55:00Z">
        <w:r w:rsidRPr="00536DD2" w:rsidDel="002823BC">
          <w:rPr>
            <w:b/>
            <w:bCs/>
          </w:rPr>
          <w:delText xml:space="preserve">Step </w:delText>
        </w:r>
      </w:del>
      <w:del w:id="133" w:author="Microsoft Office User" w:date="2020-07-06T11:45:00Z">
        <w:r w:rsidRPr="00536DD2" w:rsidDel="007572E7">
          <w:rPr>
            <w:b/>
            <w:bCs/>
          </w:rPr>
          <w:delText>3</w:delText>
        </w:r>
      </w:del>
      <w:del w:id="134" w:author="Microsoft Office User" w:date="2020-07-06T23:55:00Z">
        <w:r w:rsidRPr="00536DD2" w:rsidDel="002823BC">
          <w:rPr>
            <w:b/>
            <w:bCs/>
          </w:rPr>
          <w:delText>.</w:delText>
        </w:r>
      </w:del>
      <w:del w:id="135" w:author="Microsoft Office User" w:date="2020-07-06T11:45:00Z">
        <w:r w:rsidDel="007572E7">
          <w:rPr>
            <w:b/>
            <w:bCs/>
          </w:rPr>
          <w:delText>2</w:delText>
        </w:r>
      </w:del>
      <w:del w:id="136" w:author="Microsoft Office User" w:date="2020-07-06T23:55:00Z">
        <w:r w:rsidRPr="00536DD2" w:rsidDel="002823BC">
          <w:rPr>
            <w:b/>
            <w:bCs/>
          </w:rPr>
          <w:delText>:</w:delText>
        </w:r>
        <w:r w:rsidRPr="00536DD2" w:rsidDel="002823BC">
          <w:delText xml:space="preserve"> </w:delText>
        </w:r>
        <w:r w:rsidRPr="00E023B7" w:rsidDel="002823BC">
          <w:delText xml:space="preserve"> </w:delText>
        </w:r>
        <w:r w:rsidDel="002823BC">
          <w:delText xml:space="preserve">Create an S3 staging bucket in the log-archive account </w:delText>
        </w:r>
      </w:del>
    </w:p>
    <w:p w14:paraId="12C51804" w14:textId="7019E636" w:rsidR="00B07A1E" w:rsidDel="002823BC" w:rsidRDefault="00B07A1E" w:rsidP="00E023B7">
      <w:pPr>
        <w:rPr>
          <w:del w:id="137" w:author="Microsoft Office User" w:date="2020-07-06T23:55:00Z"/>
          <w:b/>
          <w:bCs/>
          <w:i/>
          <w:iCs/>
        </w:rPr>
      </w:pPr>
    </w:p>
    <w:p w14:paraId="293F949D" w14:textId="4D04E1D5" w:rsidR="00B07A1E" w:rsidDel="002823BC" w:rsidRDefault="00B07A1E" w:rsidP="00E023B7">
      <w:pPr>
        <w:rPr>
          <w:del w:id="138" w:author="Microsoft Office User" w:date="2020-07-06T23:55:00Z"/>
        </w:rPr>
      </w:pPr>
      <w:del w:id="139" w:author="Microsoft Office User" w:date="2020-07-06T23:55:00Z">
        <w:r w:rsidDel="002823BC">
          <w:delText xml:space="preserve">Navigate to the root of the folders downloaded from github.   </w:delText>
        </w:r>
      </w:del>
    </w:p>
    <w:p w14:paraId="0A94AB3C" w14:textId="4F58916E" w:rsidR="00B07A1E" w:rsidDel="002823BC" w:rsidRDefault="00B07A1E" w:rsidP="00E023B7">
      <w:pPr>
        <w:rPr>
          <w:del w:id="140" w:author="Microsoft Office User" w:date="2020-07-06T23:55:00Z"/>
        </w:rPr>
      </w:pPr>
    </w:p>
    <w:p w14:paraId="3EF18C70" w14:textId="2C141AA6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41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42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master % ls -al</w:delText>
        </w:r>
      </w:del>
    </w:p>
    <w:p w14:paraId="53A574DC" w14:textId="6885EE52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43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44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total 24</w:delText>
        </w:r>
      </w:del>
    </w:p>
    <w:p w14:paraId="0D810367" w14:textId="35D19F12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45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46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8 jharris  staff   256  5 Jul 01:14 .</w:delText>
        </w:r>
      </w:del>
    </w:p>
    <w:p w14:paraId="296C33FA" w14:textId="61B6229A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47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48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drwx------@ 151 jharris  staff  4832  5 Jul 01:20 ..</w:delText>
        </w:r>
      </w:del>
    </w:p>
    <w:p w14:paraId="3712C215" w14:textId="7F6E88D9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49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50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-rw-rw-r--@   1 jharris  staff   625  5 Jul 01:14 README.md</w:delText>
        </w:r>
      </w:del>
    </w:p>
    <w:p w14:paraId="65AC654F" w14:textId="5A168027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51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52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-rw-rw-r--@   1 jharris  staff  4922  5 Jul 01:14 create_staging_bucket.py</w:delText>
        </w:r>
      </w:del>
    </w:p>
    <w:p w14:paraId="21B7850E" w14:textId="133CBC8F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53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54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3 jharris  staff    96  5 Jul 01:14 documentation</w:delText>
        </w:r>
      </w:del>
    </w:p>
    <w:p w14:paraId="18783F82" w14:textId="6548226B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55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56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6 jharris  staff   192  5 Jul 01:14 log-archive-acct</w:delText>
        </w:r>
      </w:del>
    </w:p>
    <w:p w14:paraId="58291466" w14:textId="6624FECD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57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58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9 jharris  staff   288  5 Jul 01:14 master-acct</w:delText>
        </w:r>
      </w:del>
    </w:p>
    <w:p w14:paraId="3B007368" w14:textId="77B13525" w:rsidR="00B07A1E" w:rsidRPr="00B07A1E" w:rsidDel="002823BC" w:rsidRDefault="00B07A1E" w:rsidP="00B07A1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59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60" w:author="Microsoft Office User" w:date="2020-07-06T23:55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4 jharris  staff   128  5 Jul 01:14 src</w:delText>
        </w:r>
      </w:del>
    </w:p>
    <w:p w14:paraId="7046B514" w14:textId="6450B4D1" w:rsidR="00E023B7" w:rsidDel="002823BC" w:rsidRDefault="00E023B7" w:rsidP="00B07A1E">
      <w:pPr>
        <w:rPr>
          <w:del w:id="161" w:author="Microsoft Office User" w:date="2020-07-06T23:55:00Z"/>
        </w:rPr>
      </w:pPr>
    </w:p>
    <w:p w14:paraId="20018FF8" w14:textId="00D3D48E" w:rsidR="00875DC1" w:rsidDel="002823BC" w:rsidRDefault="00875DC1" w:rsidP="00875DC1">
      <w:pPr>
        <w:rPr>
          <w:del w:id="162" w:author="Microsoft Office User" w:date="2020-07-06T23:55:00Z"/>
        </w:rPr>
      </w:pPr>
      <w:del w:id="163" w:author="Microsoft Office User" w:date="2020-07-06T23:55:00Z">
        <w:r w:rsidDel="002823BC">
          <w:delText>The python script takes a number of mandatory and optional arguments</w:delText>
        </w:r>
      </w:del>
    </w:p>
    <w:p w14:paraId="2399D0A3" w14:textId="598DE968" w:rsidR="00357A71" w:rsidDel="002823BC" w:rsidRDefault="00357A71" w:rsidP="00875DC1">
      <w:pPr>
        <w:rPr>
          <w:del w:id="164" w:author="Microsoft Office User" w:date="2020-07-06T23:55:00Z"/>
        </w:rPr>
      </w:pPr>
    </w:p>
    <w:p w14:paraId="23DB33D0" w14:textId="1B132180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65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66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jharris@ML-C02ZP8ZVMD6P control-tower-master % python3 create_staging_bucket.py -h</w:delText>
        </w:r>
      </w:del>
    </w:p>
    <w:p w14:paraId="2B5F7C98" w14:textId="35632265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67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68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usage: create_staging_bucket.py [-h] -r AWS_REGION [-b S3BUCKET] -a {master-acct,log-archive-acct}</w:delText>
        </w:r>
      </w:del>
    </w:p>
    <w:p w14:paraId="093B9862" w14:textId="372B3DE1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69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4E518DD0" w14:textId="24B7CFA1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70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71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Get Params to create lambda bucket</w:delText>
        </w:r>
      </w:del>
    </w:p>
    <w:p w14:paraId="29BA56D4" w14:textId="3AA5198C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72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6CA1DCED" w14:textId="6C5A08C8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73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74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optional arguments:</w:delText>
        </w:r>
      </w:del>
    </w:p>
    <w:p w14:paraId="18A56F1B" w14:textId="5D7A065C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75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76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-h, --help            show this help message and exit</w:delText>
        </w:r>
      </w:del>
    </w:p>
    <w:p w14:paraId="1DA40DCB" w14:textId="5EF054F7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77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78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-r AWS_REGION, --aws_region AWS_REGION</w:delText>
        </w:r>
      </w:del>
    </w:p>
    <w:p w14:paraId="39B1D3F4" w14:textId="09B53957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79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80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</w:delText>
        </w:r>
      </w:del>
    </w:p>
    <w:p w14:paraId="761CFBBF" w14:textId="39296688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81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82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-b S3BUCKET, --s3bucket S3BUCKET</w:delText>
        </w:r>
      </w:del>
    </w:p>
    <w:p w14:paraId="50F2D2DC" w14:textId="71225C15" w:rsid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83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84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&lt;S3 Bucket Name&gt; Optional will default to "crowdstrike-staging-&lt;account&gt;-account-</w:delText>
        </w:r>
        <w:r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xxx where xxx is a random string</w:delText>
        </w:r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"</w:delText>
        </w:r>
      </w:del>
    </w:p>
    <w:p w14:paraId="0008846C" w14:textId="4E338ADD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85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0E902129" w14:textId="36589606" w:rsidR="00875DC1" w:rsidRPr="00875DC1" w:rsidDel="002823BC" w:rsidRDefault="00875DC1" w:rsidP="00875D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186" w:author="Microsoft Office User" w:date="2020-07-06T23:55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187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-a {master-acct,log-archive-acct}, --account {master-acct,log-archive-acct}</w:delText>
        </w:r>
      </w:del>
    </w:p>
    <w:p w14:paraId="1319A4B5" w14:textId="736573AE" w:rsidR="00875DC1" w:rsidRPr="00875DC1" w:rsidDel="002823BC" w:rsidRDefault="00875DC1" w:rsidP="00875DC1">
      <w:pPr>
        <w:rPr>
          <w:del w:id="188" w:author="Microsoft Office User" w:date="2020-07-06T23:55:00Z"/>
          <w:sz w:val="16"/>
          <w:szCs w:val="16"/>
        </w:rPr>
      </w:pPr>
      <w:del w:id="189" w:author="Microsoft Office User" w:date="2020-07-06T23:55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 Account where the bucket will be created, choices=['master-acct', 'log-archive-acct'],</w:delText>
        </w:r>
      </w:del>
    </w:p>
    <w:p w14:paraId="4BE4408C" w14:textId="1613C3A3" w:rsidR="00875DC1" w:rsidDel="002823BC" w:rsidRDefault="00875DC1" w:rsidP="00875DC1">
      <w:pPr>
        <w:rPr>
          <w:del w:id="190" w:author="Microsoft Office User" w:date="2020-07-06T23:55:00Z"/>
        </w:rPr>
      </w:pPr>
    </w:p>
    <w:p w14:paraId="6956A6AA" w14:textId="060D908D" w:rsidR="00875DC1" w:rsidRPr="00875DC1" w:rsidDel="002823BC" w:rsidRDefault="00875DC1" w:rsidP="00875DC1">
      <w:pPr>
        <w:rPr>
          <w:del w:id="191" w:author="Microsoft Office User" w:date="2020-07-06T23:55:00Z"/>
          <w:rStyle w:val="IntenseEmphasis"/>
        </w:rPr>
      </w:pPr>
      <w:del w:id="192" w:author="Microsoft Office User" w:date="2020-07-06T23:55:00Z">
        <w:r w:rsidDel="002823BC">
          <w:delText xml:space="preserve">Run the python script </w:delText>
        </w:r>
        <w:r w:rsidRPr="00875DC1" w:rsidDel="002823BC">
          <w:rPr>
            <w:rStyle w:val="IntenseEmphasis"/>
          </w:rPr>
          <w:delText xml:space="preserve">python3 create_staging_bucket.py -r </w:delText>
        </w:r>
        <w:r w:rsidDel="002823BC">
          <w:rPr>
            <w:rStyle w:val="IntenseEmphasis"/>
          </w:rPr>
          <w:delText>&lt;region&gt;</w:delText>
        </w:r>
        <w:r w:rsidRPr="00875DC1" w:rsidDel="002823BC">
          <w:rPr>
            <w:rStyle w:val="IntenseEmphasis"/>
          </w:rPr>
          <w:delText xml:space="preserve"> -a log-archive-acct</w:delText>
        </w:r>
        <w:r w:rsidDel="002823BC">
          <w:rPr>
            <w:rStyle w:val="IntenseEmphasis"/>
          </w:rPr>
          <w:delText xml:space="preserve"> -b &lt;optional bucket name&gt;</w:delText>
        </w:r>
      </w:del>
    </w:p>
    <w:p w14:paraId="639DABA3" w14:textId="516F35A2" w:rsidR="00E023B7" w:rsidRPr="007F0ED7" w:rsidDel="002823BC" w:rsidRDefault="00E023B7" w:rsidP="00E023B7">
      <w:pPr>
        <w:rPr>
          <w:del w:id="193" w:author="Microsoft Office User" w:date="2020-07-06T23:55:00Z"/>
          <w:b/>
          <w:bCs/>
          <w:i/>
          <w:iCs/>
        </w:rPr>
      </w:pPr>
    </w:p>
    <w:p w14:paraId="02BEB1A8" w14:textId="0EE6FFB6" w:rsidR="00875DC1" w:rsidDel="002823BC" w:rsidRDefault="00875DC1" w:rsidP="00316826">
      <w:pPr>
        <w:rPr>
          <w:del w:id="194" w:author="Microsoft Office User" w:date="2020-07-06T23:55:00Z"/>
        </w:rPr>
      </w:pPr>
      <w:del w:id="195" w:author="Microsoft Office User" w:date="2020-07-06T23:55:00Z">
        <w:r w:rsidDel="002823BC">
          <w:delText>The script will print the files uploaded and the name of the s3 bucket created</w:delText>
        </w:r>
      </w:del>
    </w:p>
    <w:p w14:paraId="4F7EA958" w14:textId="4EEC98EC" w:rsidR="00875DC1" w:rsidDel="002823BC" w:rsidRDefault="00875DC1" w:rsidP="00316826">
      <w:pPr>
        <w:rPr>
          <w:del w:id="196" w:author="Microsoft Office User" w:date="2020-07-06T23:55:00Z"/>
        </w:rPr>
      </w:pPr>
    </w:p>
    <w:p w14:paraId="7B08F40E" w14:textId="2F257394" w:rsidR="00875DC1" w:rsidRPr="00875DC1" w:rsidDel="002823BC" w:rsidRDefault="00875DC1" w:rsidP="00875DC1">
      <w:pPr>
        <w:rPr>
          <w:del w:id="197" w:author="Microsoft Office User" w:date="2020-07-06T23:55:00Z"/>
          <w:rStyle w:val="IntenseEmphasis"/>
        </w:rPr>
      </w:pPr>
      <w:del w:id="198" w:author="Microsoft Office User" w:date="2020-07-06T23:55:00Z">
        <w:r w:rsidRPr="00875DC1" w:rsidDel="002823BC">
          <w:rPr>
            <w:rStyle w:val="IntenseEmphasis"/>
          </w:rPr>
          <w:delText>Uploading file log-archive-acct/add_S3_notification.zip:</w:delText>
        </w:r>
      </w:del>
    </w:p>
    <w:p w14:paraId="2187B400" w14:textId="5D25BF4E" w:rsidR="00875DC1" w:rsidRPr="00875DC1" w:rsidDel="002823BC" w:rsidRDefault="00875DC1" w:rsidP="00875DC1">
      <w:pPr>
        <w:rPr>
          <w:del w:id="199" w:author="Microsoft Office User" w:date="2020-07-06T23:55:00Z"/>
          <w:rStyle w:val="IntenseEmphasis"/>
        </w:rPr>
      </w:pPr>
      <w:del w:id="200" w:author="Microsoft Office User" w:date="2020-07-06T23:55:00Z">
        <w:r w:rsidRPr="00875DC1" w:rsidDel="002823BC">
          <w:rPr>
            <w:rStyle w:val="IntenseEmphasis"/>
          </w:rPr>
          <w:delText>Uploading file log-archive-acct/register_logarchive_account.zip:</w:delText>
        </w:r>
      </w:del>
    </w:p>
    <w:p w14:paraId="6E1121AA" w14:textId="1DABD4A5" w:rsidR="00875DC1" w:rsidRPr="00875DC1" w:rsidDel="002823BC" w:rsidRDefault="00875DC1" w:rsidP="00875DC1">
      <w:pPr>
        <w:rPr>
          <w:del w:id="201" w:author="Microsoft Office User" w:date="2020-07-06T23:55:00Z"/>
          <w:rStyle w:val="IntenseEmphasis"/>
        </w:rPr>
      </w:pPr>
      <w:del w:id="202" w:author="Microsoft Office User" w:date="2020-07-06T23:55:00Z">
        <w:r w:rsidRPr="00875DC1" w:rsidDel="002823BC">
          <w:rPr>
            <w:rStyle w:val="IntenseEmphasis"/>
          </w:rPr>
          <w:delText>Uploading file log-archive-acct/layer.zip:</w:delText>
        </w:r>
      </w:del>
    </w:p>
    <w:p w14:paraId="22456368" w14:textId="5C16E799" w:rsidR="00875DC1" w:rsidRPr="00875DC1" w:rsidDel="002823BC" w:rsidRDefault="00875DC1" w:rsidP="00875DC1">
      <w:pPr>
        <w:rPr>
          <w:del w:id="203" w:author="Microsoft Office User" w:date="2020-07-06T23:55:00Z"/>
          <w:rStyle w:val="IntenseEmphasis"/>
        </w:rPr>
      </w:pPr>
      <w:del w:id="204" w:author="Microsoft Office User" w:date="2020-07-06T23:55:00Z">
        <w:r w:rsidRPr="00875DC1" w:rsidDel="002823BC">
          <w:rPr>
            <w:rStyle w:val="IntenseEmphasis"/>
          </w:rPr>
          <w:delText>Setting file layer.zip ACL to public-read</w:delText>
        </w:r>
      </w:del>
    </w:p>
    <w:p w14:paraId="5B034EF1" w14:textId="58CA6CC6" w:rsidR="00875DC1" w:rsidRPr="00875DC1" w:rsidDel="002823BC" w:rsidRDefault="00875DC1" w:rsidP="00875DC1">
      <w:pPr>
        <w:rPr>
          <w:del w:id="205" w:author="Microsoft Office User" w:date="2020-07-06T23:55:00Z"/>
          <w:rStyle w:val="IntenseEmphasis"/>
        </w:rPr>
      </w:pPr>
      <w:del w:id="206" w:author="Microsoft Office User" w:date="2020-07-06T23:55:00Z">
        <w:r w:rsidRPr="00875DC1" w:rsidDel="002823BC">
          <w:rPr>
            <w:rStyle w:val="IntenseEmphasis"/>
          </w:rPr>
          <w:delText>Uploading file log-archive-acct/ct_crowdstrike_log_archive_account.yaml:</w:delText>
        </w:r>
      </w:del>
    </w:p>
    <w:p w14:paraId="28F85C4D" w14:textId="68BBC045" w:rsidR="00875DC1" w:rsidRPr="00875DC1" w:rsidDel="002823BC" w:rsidRDefault="00875DC1" w:rsidP="00875DC1">
      <w:pPr>
        <w:rPr>
          <w:del w:id="207" w:author="Microsoft Office User" w:date="2020-07-06T23:55:00Z"/>
          <w:rStyle w:val="IntenseEmphasis"/>
        </w:rPr>
      </w:pPr>
    </w:p>
    <w:p w14:paraId="5AF9CD43" w14:textId="05CBF6D4" w:rsidR="00875DC1" w:rsidRPr="00875DC1" w:rsidDel="002823BC" w:rsidRDefault="00875DC1" w:rsidP="00875DC1">
      <w:pPr>
        <w:rPr>
          <w:del w:id="208" w:author="Microsoft Office User" w:date="2020-07-06T23:55:00Z"/>
          <w:rStyle w:val="IntenseEmphasis"/>
        </w:rPr>
      </w:pPr>
    </w:p>
    <w:p w14:paraId="3C4474A2" w14:textId="3B22F027" w:rsidR="00875DC1" w:rsidRPr="00875DC1" w:rsidDel="002823BC" w:rsidRDefault="00875DC1" w:rsidP="00875DC1">
      <w:pPr>
        <w:rPr>
          <w:del w:id="209" w:author="Microsoft Office User" w:date="2020-07-06T23:55:00Z"/>
          <w:rStyle w:val="IntenseEmphasis"/>
        </w:rPr>
      </w:pPr>
      <w:del w:id="210" w:author="Microsoft Office User" w:date="2020-07-06T23:55:00Z">
        <w:r w:rsidRPr="00875DC1" w:rsidDel="002823BC">
          <w:rPr>
            <w:rStyle w:val="IntenseEmphasis"/>
          </w:rPr>
          <w:delText>#### Created S3 Bucket crowdstrike-staging-log-archive-acct-account-wvtvl</w:delText>
        </w:r>
      </w:del>
    </w:p>
    <w:p w14:paraId="04DA11B9" w14:textId="7D530164" w:rsidR="00875DC1" w:rsidDel="002823BC" w:rsidRDefault="00875DC1" w:rsidP="00875DC1">
      <w:pPr>
        <w:rPr>
          <w:del w:id="211" w:author="Microsoft Office User" w:date="2020-07-06T23:55:00Z"/>
          <w:rStyle w:val="IntenseEmphasis"/>
        </w:rPr>
      </w:pPr>
      <w:del w:id="212" w:author="Microsoft Office User" w:date="2020-07-06T23:55:00Z">
        <w:r w:rsidRPr="00875DC1" w:rsidDel="002823BC">
          <w:rPr>
            <w:rStyle w:val="IntenseEmphasis"/>
          </w:rPr>
          <w:delText>### Use this bucket name as the Lambda bucket name in your template</w:delText>
        </w:r>
      </w:del>
    </w:p>
    <w:p w14:paraId="33965C80" w14:textId="74695B1A" w:rsidR="00E3558A" w:rsidRPr="00875DC1" w:rsidDel="002823BC" w:rsidRDefault="00E3558A" w:rsidP="00875DC1">
      <w:pPr>
        <w:rPr>
          <w:del w:id="213" w:author="Microsoft Office User" w:date="2020-07-06T23:55:00Z"/>
          <w:rStyle w:val="IntenseEmphasis"/>
        </w:rPr>
      </w:pPr>
    </w:p>
    <w:p w14:paraId="28770C0C" w14:textId="03E3F070" w:rsidR="00E023B7" w:rsidDel="002823BC" w:rsidRDefault="00875DC1" w:rsidP="00875DC1">
      <w:pPr>
        <w:rPr>
          <w:del w:id="214" w:author="Microsoft Office User" w:date="2020-07-06T23:55:00Z"/>
        </w:rPr>
      </w:pPr>
      <w:del w:id="215" w:author="Microsoft Office User" w:date="2020-07-06T23:55:00Z">
        <w:r w:rsidDel="002823BC">
          <w:delText xml:space="preserve"> </w:delText>
        </w:r>
      </w:del>
    </w:p>
    <w:p w14:paraId="2AAD7525" w14:textId="4C284E8B" w:rsidR="003437A1" w:rsidDel="002823BC" w:rsidRDefault="003437A1" w:rsidP="00316826">
      <w:pPr>
        <w:rPr>
          <w:del w:id="216" w:author="Microsoft Office User" w:date="2020-07-06T23:55:00Z"/>
        </w:rPr>
      </w:pPr>
      <w:del w:id="217" w:author="Microsoft Office User" w:date="2020-07-06T23:55:00Z">
        <w:r w:rsidRPr="00075D13" w:rsidDel="002823BC">
          <w:delText>Go</w:delText>
        </w:r>
        <w:r w:rsidR="00CE61BF" w:rsidRPr="00075D13" w:rsidDel="002823BC">
          <w:delText xml:space="preserve"> </w:delText>
        </w:r>
        <w:r w:rsidRPr="00075D13" w:rsidDel="002823BC">
          <w:delText xml:space="preserve">to the log archive account in </w:delText>
        </w:r>
        <w:r w:rsidR="00075D13" w:rsidDel="002823BC">
          <w:delText xml:space="preserve">AWS </w:delText>
        </w:r>
        <w:r w:rsidRPr="00075D13" w:rsidDel="002823BC">
          <w:delText xml:space="preserve">Control Tower and make a note of the account number and </w:delText>
        </w:r>
        <w:r w:rsidR="00E3558A" w:rsidDel="002823BC">
          <w:delText>verify the contents of the S3 bucket</w:delText>
        </w:r>
        <w:r w:rsidRPr="00075D13" w:rsidDel="002823BC">
          <w:delText>.</w:delText>
        </w:r>
      </w:del>
    </w:p>
    <w:p w14:paraId="600AA1D4" w14:textId="6D9E45E1" w:rsidR="00E3558A" w:rsidDel="002823BC" w:rsidRDefault="00E3558A" w:rsidP="00316826">
      <w:pPr>
        <w:rPr>
          <w:del w:id="218" w:author="Microsoft Office User" w:date="2020-07-06T23:55:00Z"/>
        </w:rPr>
      </w:pPr>
      <w:del w:id="219" w:author="Microsoft Office User" w:date="2020-07-06T23:55:00Z">
        <w:r w:rsidRPr="00E3558A" w:rsidDel="002823BC">
          <w:rPr>
            <w:noProof/>
          </w:rPr>
          <w:drawing>
            <wp:inline distT="0" distB="0" distL="0" distR="0" wp14:anchorId="366C06ED" wp14:editId="2BA96E6B">
              <wp:extent cx="5235677" cy="3712141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0396" cy="37154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B4D366F" w14:textId="6BEBB54F" w:rsidR="00E3558A" w:rsidDel="002823BC" w:rsidRDefault="00E3558A" w:rsidP="00316826">
      <w:pPr>
        <w:rPr>
          <w:del w:id="220" w:author="Microsoft Office User" w:date="2020-07-06T23:55:00Z"/>
        </w:rPr>
      </w:pPr>
    </w:p>
    <w:p w14:paraId="44D916F4" w14:textId="6A10BFB0" w:rsidR="00CE7B3E" w:rsidDel="002823BC" w:rsidRDefault="00CE7B3E">
      <w:pPr>
        <w:spacing w:after="160" w:line="259" w:lineRule="auto"/>
        <w:rPr>
          <w:del w:id="221" w:author="Microsoft Office User" w:date="2020-07-06T23:55:00Z"/>
          <w:b/>
          <w:bCs/>
        </w:rPr>
      </w:pPr>
      <w:del w:id="222" w:author="Microsoft Office User" w:date="2020-07-06T23:55:00Z">
        <w:r w:rsidDel="002823BC">
          <w:rPr>
            <w:b/>
            <w:bCs/>
          </w:rPr>
          <w:br w:type="page"/>
        </w:r>
      </w:del>
    </w:p>
    <w:p w14:paraId="45281E48" w14:textId="7142A1DE" w:rsidR="00E3558A" w:rsidRDefault="00E3558A" w:rsidP="00316826">
      <w:r w:rsidRPr="00536DD2">
        <w:rPr>
          <w:b/>
          <w:bCs/>
        </w:rPr>
        <w:t xml:space="preserve">Step </w:t>
      </w:r>
      <w:ins w:id="223" w:author="Microsoft Office User" w:date="2020-07-06T11:45:00Z">
        <w:r w:rsidR="007572E7">
          <w:rPr>
            <w:b/>
            <w:bCs/>
          </w:rPr>
          <w:t>2</w:t>
        </w:r>
      </w:ins>
      <w:del w:id="224" w:author="Microsoft Office User" w:date="2020-07-06T11:45:00Z">
        <w:r w:rsidRPr="00536DD2" w:rsidDel="007572E7">
          <w:rPr>
            <w:b/>
            <w:bCs/>
          </w:rPr>
          <w:delText>3</w:delText>
        </w:r>
      </w:del>
      <w:r w:rsidRPr="00536DD2">
        <w:rPr>
          <w:b/>
          <w:bCs/>
        </w:rPr>
        <w:t>.</w:t>
      </w:r>
      <w:ins w:id="225" w:author="Microsoft Office User" w:date="2020-07-06T23:55:00Z">
        <w:r w:rsidR="002823BC">
          <w:rPr>
            <w:b/>
            <w:bCs/>
          </w:rPr>
          <w:t>2</w:t>
        </w:r>
      </w:ins>
      <w:del w:id="226" w:author="Microsoft Office User" w:date="2020-07-06T11:45:00Z">
        <w:r w:rsidDel="007572E7">
          <w:rPr>
            <w:b/>
            <w:bCs/>
          </w:rPr>
          <w:delText>3</w:delText>
        </w:r>
      </w:del>
      <w:r w:rsidRPr="00536DD2">
        <w:rPr>
          <w:b/>
          <w:bCs/>
        </w:rPr>
        <w:t>:</w:t>
      </w:r>
      <w:r w:rsidRPr="00536DD2">
        <w:t xml:space="preserve"> </w:t>
      </w:r>
      <w:r w:rsidRPr="00E023B7">
        <w:t xml:space="preserve"> </w:t>
      </w:r>
      <w:r>
        <w:t>Load the CloudFormation template in the log-archive account</w:t>
      </w:r>
    </w:p>
    <w:p w14:paraId="7416FFFF" w14:textId="77777777" w:rsidR="00E3558A" w:rsidRPr="00075D13" w:rsidRDefault="00E3558A" w:rsidP="00316826"/>
    <w:p w14:paraId="3D703A1D" w14:textId="1760F4A9" w:rsidR="00E3558A" w:rsidRDefault="00AD43BA" w:rsidP="00A908FA">
      <w:del w:id="227" w:author="Microsoft Office User" w:date="2020-07-06T12:48:00Z">
        <w:r w:rsidDel="00820F5E">
          <w:delText xml:space="preserve">Go </w:delText>
        </w:r>
      </w:del>
      <w:ins w:id="228" w:author="Microsoft Office User" w:date="2020-07-06T12:48:00Z">
        <w:r w:rsidR="00820F5E">
          <w:t xml:space="preserve">Log in </w:t>
        </w:r>
      </w:ins>
      <w:r>
        <w:t xml:space="preserve">to the </w:t>
      </w:r>
      <w:del w:id="229" w:author="Microsoft Office User" w:date="2020-07-06T12:48:00Z">
        <w:r w:rsidDel="00820F5E">
          <w:delText xml:space="preserve">audit </w:delText>
        </w:r>
      </w:del>
      <w:ins w:id="230" w:author="Microsoft Office User" w:date="2020-07-06T12:48:00Z">
        <w:r w:rsidR="00820F5E">
          <w:t xml:space="preserve">log archive </w:t>
        </w:r>
      </w:ins>
      <w:r>
        <w:t xml:space="preserve">account and apply the </w:t>
      </w:r>
      <w:r w:rsidR="00011E89">
        <w:t>CloudFormation</w:t>
      </w:r>
      <w:r>
        <w:t xml:space="preserve"> template</w:t>
      </w:r>
      <w:r w:rsidR="00E3558A">
        <w:t xml:space="preserve"> </w:t>
      </w:r>
      <w:r>
        <w:t>“</w:t>
      </w:r>
      <w:r w:rsidR="00E3558A" w:rsidRPr="00E3558A">
        <w:rPr>
          <w:rStyle w:val="IntenseEmphasis"/>
          <w:lang w:val="en-GB"/>
        </w:rPr>
        <w:t>ct_crowdstrike_log_archive_</w:t>
      </w:r>
      <w:proofErr w:type="gramStart"/>
      <w:r w:rsidR="00E3558A" w:rsidRPr="00E3558A">
        <w:rPr>
          <w:rStyle w:val="IntenseEmphasis"/>
          <w:lang w:val="en-GB"/>
        </w:rPr>
        <w:t>account.yaml</w:t>
      </w:r>
      <w:proofErr w:type="gramEnd"/>
      <w:r>
        <w:t xml:space="preserve">”.  </w:t>
      </w:r>
    </w:p>
    <w:p w14:paraId="1995816A" w14:textId="77777777" w:rsidR="00E3558A" w:rsidRDefault="00E3558A" w:rsidP="00A908FA"/>
    <w:p w14:paraId="3D05F342" w14:textId="2B3DB697" w:rsidR="00AD43BA" w:rsidRDefault="00AD43BA" w:rsidP="00A908FA">
      <w:r>
        <w:t xml:space="preserve">The </w:t>
      </w:r>
      <w:r w:rsidR="00011E89">
        <w:t>CloudFormation</w:t>
      </w:r>
      <w:r>
        <w:t xml:space="preserve"> template will create a Role name “</w:t>
      </w:r>
      <w:r w:rsidR="005E7466">
        <w:t>FalconDiscover</w:t>
      </w:r>
      <w:r>
        <w:t>” in the log archive account that will permit read access to objects in the s3 bucket</w:t>
      </w:r>
      <w:r w:rsidR="00357A71">
        <w:t xml:space="preserve"> and discover resources in the account</w:t>
      </w:r>
      <w:r>
        <w:t>.</w:t>
      </w:r>
      <w:r w:rsidR="00E96052">
        <w:t xml:space="preserve">  The role is restricted so that only the IAM role “</w:t>
      </w:r>
      <w:proofErr w:type="gramStart"/>
      <w:r w:rsidR="00E96052" w:rsidRPr="00E96052">
        <w:t>a</w:t>
      </w:r>
      <w:r w:rsidR="00E96052" w:rsidRPr="00E96052">
        <w:rPr>
          <w:i/>
          <w:iCs/>
        </w:rPr>
        <w:t>rn:aws</w:t>
      </w:r>
      <w:proofErr w:type="gramEnd"/>
      <w:r w:rsidR="00E96052" w:rsidRPr="00E96052">
        <w:rPr>
          <w:i/>
          <w:iCs/>
        </w:rPr>
        <w:t xml:space="preserve">:iam::292230061137:role/CS-Prod-HG-CsCloudconnectaws” </w:t>
      </w:r>
      <w:r w:rsidR="00E96052">
        <w:t xml:space="preserve">can assume the role in the account to read the log files.  </w:t>
      </w:r>
    </w:p>
    <w:p w14:paraId="73F25731" w14:textId="77777777" w:rsidR="00CE7B3E" w:rsidRDefault="00CE7B3E" w:rsidP="00A908FA"/>
    <w:p w14:paraId="24950193" w14:textId="31E32511" w:rsidR="005E7466" w:rsidRDefault="00357A71" w:rsidP="00A908FA">
      <w:pPr>
        <w:rPr>
          <w:lang w:val="en-GB"/>
        </w:rPr>
      </w:pPr>
      <w:r w:rsidRPr="00357A71">
        <w:rPr>
          <w:noProof/>
          <w:lang w:val="en-GB"/>
        </w:rPr>
        <w:lastRenderedPageBreak/>
        <w:drawing>
          <wp:inline distT="0" distB="0" distL="0" distR="0" wp14:anchorId="7211BDB0" wp14:editId="59AD277C">
            <wp:extent cx="3343836" cy="29103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9479" cy="29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1CBB" w14:textId="2CE1EB01" w:rsidR="00CE7B3E" w:rsidRDefault="00CE7B3E" w:rsidP="00A908FA">
      <w:pPr>
        <w:rPr>
          <w:lang w:val="en-GB"/>
        </w:rPr>
      </w:pPr>
    </w:p>
    <w:p w14:paraId="720153F6" w14:textId="7B326858" w:rsidR="00CE7B3E" w:rsidRDefault="00CE7B3E" w:rsidP="00A908FA">
      <w:pPr>
        <w:rPr>
          <w:lang w:val="en-GB"/>
        </w:rPr>
      </w:pPr>
      <w:r w:rsidRPr="00CE7B3E">
        <w:rPr>
          <w:noProof/>
          <w:lang w:val="en-GB"/>
        </w:rPr>
        <w:drawing>
          <wp:inline distT="0" distB="0" distL="0" distR="0" wp14:anchorId="395F4EF1" wp14:editId="10CD5A3B">
            <wp:extent cx="5516960" cy="1615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654" cy="16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9D92" w14:textId="77777777" w:rsidR="004D346D" w:rsidRDefault="004D346D" w:rsidP="004D346D"/>
    <w:p w14:paraId="469EA335" w14:textId="22D55104" w:rsidR="004D346D" w:rsidRDefault="004D346D" w:rsidP="004D346D">
      <w:r>
        <w:t xml:space="preserve">The template will also create an S3 bucket event notification that will send an SNS notification to the Crowdstrike SNS topic </w:t>
      </w:r>
      <w:r w:rsidRPr="00E96052">
        <w:t>“</w:t>
      </w:r>
      <w:proofErr w:type="gramStart"/>
      <w:r w:rsidRPr="00E96052">
        <w:t>arn:aws</w:t>
      </w:r>
      <w:proofErr w:type="gramEnd"/>
      <w:r w:rsidRPr="00E96052">
        <w:t>:sns:(region):292230061137:cs-cloudconnect-aws-cloudtrail”</w:t>
      </w:r>
    </w:p>
    <w:p w14:paraId="6C91BB6D" w14:textId="5D8C6188" w:rsidR="004D346D" w:rsidRDefault="004D346D" w:rsidP="004D346D">
      <w:r w:rsidRPr="004D346D">
        <w:rPr>
          <w:noProof/>
        </w:rPr>
        <w:lastRenderedPageBreak/>
        <w:drawing>
          <wp:inline distT="0" distB="0" distL="0" distR="0" wp14:anchorId="6D8695FD" wp14:editId="429F050A">
            <wp:extent cx="4081855" cy="46899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5155" cy="46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E596" w14:textId="77777777" w:rsidR="004D346D" w:rsidRPr="00E3558A" w:rsidRDefault="004D346D" w:rsidP="00A908FA">
      <w:pPr>
        <w:rPr>
          <w:lang w:val="en-GB"/>
        </w:rPr>
      </w:pPr>
    </w:p>
    <w:p w14:paraId="0B6F37F7" w14:textId="77777777" w:rsidR="005E7466" w:rsidRDefault="005E7466" w:rsidP="0069695D">
      <w:pPr>
        <w:rPr>
          <w:b/>
          <w:bCs/>
        </w:rPr>
      </w:pPr>
    </w:p>
    <w:p w14:paraId="720CAC32" w14:textId="77777777" w:rsidR="002823BC" w:rsidRDefault="002823BC">
      <w:pPr>
        <w:spacing w:after="160" w:line="259" w:lineRule="auto"/>
        <w:rPr>
          <w:ins w:id="231" w:author="Microsoft Office User" w:date="2020-07-06T23:56:00Z"/>
          <w:b/>
          <w:bCs/>
        </w:rPr>
      </w:pPr>
      <w:ins w:id="232" w:author="Microsoft Office User" w:date="2020-07-06T23:56:00Z">
        <w:r>
          <w:rPr>
            <w:b/>
            <w:bCs/>
          </w:rPr>
          <w:br w:type="page"/>
        </w:r>
      </w:ins>
    </w:p>
    <w:p w14:paraId="16833285" w14:textId="5AC927E7" w:rsidR="005E7466" w:rsidDel="002823BC" w:rsidRDefault="005E7466" w:rsidP="005E7466">
      <w:pPr>
        <w:rPr>
          <w:del w:id="233" w:author="Microsoft Office User" w:date="2020-07-06T23:56:00Z"/>
        </w:rPr>
      </w:pPr>
      <w:del w:id="234" w:author="Microsoft Office User" w:date="2020-07-06T23:56:00Z">
        <w:r w:rsidRPr="00536DD2" w:rsidDel="002823BC">
          <w:rPr>
            <w:b/>
            <w:bCs/>
          </w:rPr>
          <w:lastRenderedPageBreak/>
          <w:delText xml:space="preserve">Step </w:delText>
        </w:r>
      </w:del>
      <w:del w:id="235" w:author="Microsoft Office User" w:date="2020-07-06T11:45:00Z">
        <w:r w:rsidRPr="00536DD2" w:rsidDel="007572E7">
          <w:rPr>
            <w:b/>
            <w:bCs/>
          </w:rPr>
          <w:delText>3</w:delText>
        </w:r>
      </w:del>
      <w:del w:id="236" w:author="Microsoft Office User" w:date="2020-07-06T23:56:00Z">
        <w:r w:rsidRPr="00536DD2" w:rsidDel="002823BC">
          <w:rPr>
            <w:b/>
            <w:bCs/>
          </w:rPr>
          <w:delText>.</w:delText>
        </w:r>
      </w:del>
      <w:del w:id="237" w:author="Microsoft Office User" w:date="2020-07-06T11:45:00Z">
        <w:r w:rsidDel="007572E7">
          <w:rPr>
            <w:b/>
            <w:bCs/>
          </w:rPr>
          <w:delText>4</w:delText>
        </w:r>
      </w:del>
      <w:del w:id="238" w:author="Microsoft Office User" w:date="2020-07-06T23:56:00Z">
        <w:r w:rsidRPr="00536DD2" w:rsidDel="002823BC">
          <w:rPr>
            <w:b/>
            <w:bCs/>
          </w:rPr>
          <w:delText>:</w:delText>
        </w:r>
        <w:r w:rsidRPr="00536DD2" w:rsidDel="002823BC">
          <w:delText xml:space="preserve"> </w:delText>
        </w:r>
        <w:r w:rsidRPr="00E023B7" w:rsidDel="002823BC">
          <w:delText xml:space="preserve"> </w:delText>
        </w:r>
        <w:r w:rsidDel="002823BC">
          <w:delText xml:space="preserve">Create an S3 staging bucket in the Control Tower master account </w:delText>
        </w:r>
      </w:del>
    </w:p>
    <w:p w14:paraId="635A4B2C" w14:textId="481C0C12" w:rsidR="00820F5E" w:rsidDel="002823BC" w:rsidRDefault="00820F5E" w:rsidP="005E7466">
      <w:pPr>
        <w:rPr>
          <w:del w:id="239" w:author="Microsoft Office User" w:date="2020-07-06T23:56:00Z"/>
          <w:b/>
          <w:bCs/>
          <w:i/>
          <w:iCs/>
        </w:rPr>
      </w:pPr>
    </w:p>
    <w:p w14:paraId="2384CBAE" w14:textId="032D0E9B" w:rsidR="005E7466" w:rsidDel="002823BC" w:rsidRDefault="005E7466" w:rsidP="005E7466">
      <w:pPr>
        <w:rPr>
          <w:del w:id="240" w:author="Microsoft Office User" w:date="2020-07-06T23:56:00Z"/>
        </w:rPr>
      </w:pPr>
      <w:del w:id="241" w:author="Microsoft Office User" w:date="2020-07-06T23:56:00Z">
        <w:r w:rsidDel="002823BC">
          <w:delText xml:space="preserve">Navigate to the root of the folders downloaded from </w:delText>
        </w:r>
        <w:r w:rsidR="00357A71" w:rsidDel="002823BC">
          <w:delText>GitHub</w:delText>
        </w:r>
        <w:r w:rsidDel="002823BC">
          <w:delText xml:space="preserve">.   </w:delText>
        </w:r>
      </w:del>
    </w:p>
    <w:p w14:paraId="38869F2A" w14:textId="7295F924" w:rsidR="005E7466" w:rsidDel="002823BC" w:rsidRDefault="005E7466" w:rsidP="005E7466">
      <w:pPr>
        <w:rPr>
          <w:del w:id="242" w:author="Microsoft Office User" w:date="2020-07-06T23:56:00Z"/>
        </w:rPr>
      </w:pPr>
    </w:p>
    <w:p w14:paraId="1F94D6A4" w14:textId="2351454C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43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44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master % ls -al</w:delText>
        </w:r>
      </w:del>
    </w:p>
    <w:p w14:paraId="2BFB16E3" w14:textId="3D761498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45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46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total 24</w:delText>
        </w:r>
      </w:del>
    </w:p>
    <w:p w14:paraId="5AA9DCFA" w14:textId="7C6DC34B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47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48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8 jharris  staff   256  5 Jul 01:14 .</w:delText>
        </w:r>
      </w:del>
    </w:p>
    <w:p w14:paraId="418F4CD8" w14:textId="44D46974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49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50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drwx------@ 151 jharris  staff  4832  5 Jul 01:20 ..</w:delText>
        </w:r>
      </w:del>
    </w:p>
    <w:p w14:paraId="3183D522" w14:textId="22D70A67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51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52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-rw-rw-r--@   1 jharris  staff   625  5 Jul 01:14 README.md</w:delText>
        </w:r>
      </w:del>
    </w:p>
    <w:p w14:paraId="29944AF3" w14:textId="39AB7D50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53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54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-rw-rw-r--@   1 jharris  staff  4922  5 Jul 01:14 create_staging_bucket.py</w:delText>
        </w:r>
      </w:del>
    </w:p>
    <w:p w14:paraId="390C1EB3" w14:textId="59798FDC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55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56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3 jharris  staff    96  5 Jul 01:14 documentation</w:delText>
        </w:r>
      </w:del>
    </w:p>
    <w:p w14:paraId="21028B60" w14:textId="7923CFA3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57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58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6 jharris  staff   192  5 Jul 01:14 log-archive-acct</w:delText>
        </w:r>
      </w:del>
    </w:p>
    <w:p w14:paraId="79A9AD40" w14:textId="01BA72BB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59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60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9 jharris  staff   288  5 Jul 01:14 master-acct</w:delText>
        </w:r>
      </w:del>
    </w:p>
    <w:p w14:paraId="7D68661C" w14:textId="145E3FA6" w:rsidR="005E7466" w:rsidRPr="00B07A1E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61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62" w:author="Microsoft Office User" w:date="2020-07-06T23:56:00Z">
        <w:r w:rsidRPr="00B07A1E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drwxrwxr-x@   4 jharris  staff   128  5 Jul 01:14 src</w:delText>
        </w:r>
      </w:del>
    </w:p>
    <w:p w14:paraId="292235BC" w14:textId="7EBC81F1" w:rsidR="005E7466" w:rsidDel="002823BC" w:rsidRDefault="005E7466" w:rsidP="005E7466">
      <w:pPr>
        <w:rPr>
          <w:del w:id="263" w:author="Microsoft Office User" w:date="2020-07-06T23:56:00Z"/>
        </w:rPr>
      </w:pPr>
    </w:p>
    <w:p w14:paraId="207446FD" w14:textId="3EED5B97" w:rsidR="005E7466" w:rsidDel="002823BC" w:rsidRDefault="005E7466" w:rsidP="005E7466">
      <w:pPr>
        <w:rPr>
          <w:del w:id="264" w:author="Microsoft Office User" w:date="2020-07-06T23:56:00Z"/>
        </w:rPr>
      </w:pPr>
      <w:del w:id="265" w:author="Microsoft Office User" w:date="2020-07-06T23:56:00Z">
        <w:r w:rsidDel="002823BC">
          <w:delText>The python script takes a number of mandatory and optional arguments</w:delText>
        </w:r>
      </w:del>
    </w:p>
    <w:p w14:paraId="27D41BA6" w14:textId="43D20D6C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66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67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jharris@ML-C02ZP8ZVMD6P control-tower-master % python3 create_staging_bucket.py -h</w:delText>
        </w:r>
      </w:del>
    </w:p>
    <w:p w14:paraId="0F356A94" w14:textId="4C938C43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68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69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usage: create_staging_bucket.py [-h] -r AWS_REGION [-b S3BUCKET] -a {master-acct,log-archive-acct}</w:delText>
        </w:r>
      </w:del>
    </w:p>
    <w:p w14:paraId="0F4656E2" w14:textId="5378B863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70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187FC889" w14:textId="0496576A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71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72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Get Params to create lambda bucket</w:delText>
        </w:r>
      </w:del>
    </w:p>
    <w:p w14:paraId="793CFE97" w14:textId="16A437E2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73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33FFEA5B" w14:textId="6FF42AD5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74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75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optional arguments:</w:delText>
        </w:r>
      </w:del>
    </w:p>
    <w:p w14:paraId="7BCE7681" w14:textId="24558728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76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77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-h, --help            show this help message and exit</w:delText>
        </w:r>
      </w:del>
    </w:p>
    <w:p w14:paraId="3AA51DB6" w14:textId="1C57E46D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78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79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-r AWS_REGION, --aws_region AWS_REGION</w:delText>
        </w:r>
      </w:del>
    </w:p>
    <w:p w14:paraId="6B71A9DA" w14:textId="0741BFB1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80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81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</w:delText>
        </w:r>
      </w:del>
    </w:p>
    <w:p w14:paraId="028E0F21" w14:textId="0ACCB596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82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83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-b S3BUCKET, --s3bucket S3BUCKET</w:delText>
        </w:r>
      </w:del>
    </w:p>
    <w:p w14:paraId="1EE70D14" w14:textId="40535C89" w:rsidR="005E7466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84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85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&lt;S3 Bucket Name&gt; Optional will default to "crowdstrike-staging-&lt;account&gt;-account-</w:delText>
        </w:r>
        <w:r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xxx where xxx is a random string</w:delText>
        </w:r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>"</w:delText>
        </w:r>
      </w:del>
    </w:p>
    <w:p w14:paraId="20ED7290" w14:textId="5911CCA2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86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5050D4EE" w14:textId="436BC7C8" w:rsidR="005E7466" w:rsidRPr="00875DC1" w:rsidDel="002823BC" w:rsidRDefault="005E7466" w:rsidP="005E74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del w:id="287" w:author="Microsoft Office User" w:date="2020-07-06T23:56:00Z"/>
          <w:rFonts w:ascii="Menlo" w:eastAsiaTheme="minorHAnsi" w:hAnsi="Menlo" w:cs="Menlo"/>
          <w:color w:val="000000"/>
          <w:sz w:val="16"/>
          <w:szCs w:val="16"/>
          <w:lang w:val="en-GB"/>
        </w:rPr>
      </w:pPr>
      <w:del w:id="288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-a {master-acct,log-archive-acct}, --account {master-acct,log-archive-acct}</w:delText>
        </w:r>
      </w:del>
    </w:p>
    <w:p w14:paraId="48058767" w14:textId="4CEBFF43" w:rsidR="005E7466" w:rsidRPr="00875DC1" w:rsidDel="002823BC" w:rsidRDefault="005E7466" w:rsidP="005E7466">
      <w:pPr>
        <w:rPr>
          <w:del w:id="289" w:author="Microsoft Office User" w:date="2020-07-06T23:56:00Z"/>
          <w:sz w:val="16"/>
          <w:szCs w:val="16"/>
        </w:rPr>
      </w:pPr>
      <w:del w:id="290" w:author="Microsoft Office User" w:date="2020-07-06T23:56:00Z">
        <w:r w:rsidRPr="00875DC1" w:rsidDel="002823BC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elText xml:space="preserve">   Account where the bucket will be created, choices=['master-acct', 'log-archive-acct'],</w:delText>
        </w:r>
      </w:del>
    </w:p>
    <w:p w14:paraId="17284533" w14:textId="14AC78A5" w:rsidR="005E7466" w:rsidDel="002823BC" w:rsidRDefault="005E7466" w:rsidP="005E7466">
      <w:pPr>
        <w:rPr>
          <w:del w:id="291" w:author="Microsoft Office User" w:date="2020-07-06T23:56:00Z"/>
        </w:rPr>
      </w:pPr>
    </w:p>
    <w:p w14:paraId="7EF373A4" w14:textId="1B3273BA" w:rsidR="005E7466" w:rsidRPr="00875DC1" w:rsidDel="002823BC" w:rsidRDefault="005E7466" w:rsidP="005E7466">
      <w:pPr>
        <w:rPr>
          <w:del w:id="292" w:author="Microsoft Office User" w:date="2020-07-06T23:56:00Z"/>
          <w:rStyle w:val="IntenseEmphasis"/>
        </w:rPr>
      </w:pPr>
      <w:del w:id="293" w:author="Microsoft Office User" w:date="2020-07-06T23:56:00Z">
        <w:r w:rsidDel="002823BC">
          <w:delText xml:space="preserve">Run the python script </w:delText>
        </w:r>
        <w:r w:rsidRPr="00875DC1" w:rsidDel="002823BC">
          <w:rPr>
            <w:rStyle w:val="IntenseEmphasis"/>
          </w:rPr>
          <w:delText xml:space="preserve">python3 create_staging_bucket.py -r </w:delText>
        </w:r>
        <w:r w:rsidDel="002823BC">
          <w:rPr>
            <w:rStyle w:val="IntenseEmphasis"/>
          </w:rPr>
          <w:delText>&lt;region&gt;</w:delText>
        </w:r>
        <w:r w:rsidRPr="00875DC1" w:rsidDel="002823BC">
          <w:rPr>
            <w:rStyle w:val="IntenseEmphasis"/>
          </w:rPr>
          <w:delText xml:space="preserve"> -a </w:delText>
        </w:r>
        <w:r w:rsidDel="002823BC">
          <w:rPr>
            <w:rStyle w:val="IntenseEmphasis"/>
          </w:rPr>
          <w:delText>master</w:delText>
        </w:r>
        <w:r w:rsidRPr="00875DC1" w:rsidDel="002823BC">
          <w:rPr>
            <w:rStyle w:val="IntenseEmphasis"/>
          </w:rPr>
          <w:delText>-acct</w:delText>
        </w:r>
        <w:r w:rsidDel="002823BC">
          <w:rPr>
            <w:rStyle w:val="IntenseEmphasis"/>
          </w:rPr>
          <w:delText xml:space="preserve"> -b &lt;optional bucket name&gt;</w:delText>
        </w:r>
      </w:del>
    </w:p>
    <w:p w14:paraId="5CA84AAB" w14:textId="798E71A5" w:rsidR="005E7466" w:rsidRPr="007F0ED7" w:rsidDel="002823BC" w:rsidRDefault="005E7466" w:rsidP="005E7466">
      <w:pPr>
        <w:rPr>
          <w:del w:id="294" w:author="Microsoft Office User" w:date="2020-07-06T23:56:00Z"/>
          <w:b/>
          <w:bCs/>
          <w:i/>
          <w:iCs/>
        </w:rPr>
      </w:pPr>
    </w:p>
    <w:p w14:paraId="3F457822" w14:textId="7AAC67ED" w:rsidR="005E7466" w:rsidDel="002823BC" w:rsidRDefault="005E7466" w:rsidP="005E7466">
      <w:pPr>
        <w:rPr>
          <w:del w:id="295" w:author="Microsoft Office User" w:date="2020-07-06T23:56:00Z"/>
        </w:rPr>
      </w:pPr>
      <w:del w:id="296" w:author="Microsoft Office User" w:date="2020-07-06T23:56:00Z">
        <w:r w:rsidDel="002823BC">
          <w:delText>The script will print the files uploaded and the name of the s3 bucket created</w:delText>
        </w:r>
      </w:del>
    </w:p>
    <w:p w14:paraId="671E8D69" w14:textId="431BED94" w:rsidR="005E7466" w:rsidDel="002823BC" w:rsidRDefault="005E7466" w:rsidP="005E7466">
      <w:pPr>
        <w:rPr>
          <w:del w:id="297" w:author="Microsoft Office User" w:date="2020-07-06T23:56:00Z"/>
        </w:rPr>
      </w:pPr>
    </w:p>
    <w:p w14:paraId="4DC3607C" w14:textId="498EC5D8" w:rsidR="005E7466" w:rsidRPr="005E7466" w:rsidDel="002823BC" w:rsidRDefault="005E7466" w:rsidP="005E7466">
      <w:pPr>
        <w:rPr>
          <w:del w:id="298" w:author="Microsoft Office User" w:date="2020-07-06T23:56:00Z"/>
          <w:rStyle w:val="IntenseEmphasis"/>
        </w:rPr>
      </w:pPr>
      <w:del w:id="299" w:author="Microsoft Office User" w:date="2020-07-06T23:56:00Z">
        <w:r w:rsidRPr="005E7466" w:rsidDel="002823BC">
          <w:rPr>
            <w:rStyle w:val="IntenseEmphasis"/>
          </w:rPr>
          <w:delText>Uploading file master-acct/ct_crowdstrike_master_account.yaml:</w:delText>
        </w:r>
      </w:del>
    </w:p>
    <w:p w14:paraId="5B594FDC" w14:textId="341B0871" w:rsidR="005E7466" w:rsidRPr="005E7466" w:rsidDel="002823BC" w:rsidRDefault="005E7466" w:rsidP="005E7466">
      <w:pPr>
        <w:rPr>
          <w:del w:id="300" w:author="Microsoft Office User" w:date="2020-07-06T23:56:00Z"/>
          <w:rStyle w:val="IntenseEmphasis"/>
        </w:rPr>
      </w:pPr>
      <w:del w:id="301" w:author="Microsoft Office User" w:date="2020-07-06T23:56:00Z">
        <w:r w:rsidRPr="005E7466" w:rsidDel="002823BC">
          <w:rPr>
            <w:rStyle w:val="IntenseEmphasis"/>
          </w:rPr>
          <w:delText>Uploading file master-acct/crowdstrikeAccts_lambda.zip:</w:delText>
        </w:r>
      </w:del>
    </w:p>
    <w:p w14:paraId="0C598A75" w14:textId="372B087E" w:rsidR="005E7466" w:rsidRPr="005E7466" w:rsidDel="002823BC" w:rsidRDefault="005E7466" w:rsidP="005E7466">
      <w:pPr>
        <w:rPr>
          <w:del w:id="302" w:author="Microsoft Office User" w:date="2020-07-06T23:56:00Z"/>
          <w:rStyle w:val="IntenseEmphasis"/>
        </w:rPr>
      </w:pPr>
      <w:del w:id="303" w:author="Microsoft Office User" w:date="2020-07-06T23:56:00Z">
        <w:r w:rsidRPr="005E7466" w:rsidDel="002823BC">
          <w:rPr>
            <w:rStyle w:val="IntenseEmphasis"/>
          </w:rPr>
          <w:delText>Uploading file master-acct/create_stackset_lambda.zip:</w:delText>
        </w:r>
      </w:del>
    </w:p>
    <w:p w14:paraId="622174AE" w14:textId="37278657" w:rsidR="005E7466" w:rsidRPr="00CE7B3E" w:rsidDel="002823BC" w:rsidRDefault="005E7466" w:rsidP="005E7466">
      <w:pPr>
        <w:rPr>
          <w:del w:id="304" w:author="Microsoft Office User" w:date="2020-07-06T23:56:00Z"/>
          <w:rStyle w:val="IntenseEmphasis"/>
        </w:rPr>
      </w:pPr>
      <w:del w:id="305" w:author="Microsoft Office User" w:date="2020-07-06T23:56:00Z">
        <w:r w:rsidRPr="00CE7B3E" w:rsidDel="002823BC">
          <w:rPr>
            <w:rStyle w:val="IntenseEmphasis"/>
          </w:rPr>
          <w:delText>Uploading file master-acct/layer.zip:</w:delText>
        </w:r>
      </w:del>
    </w:p>
    <w:p w14:paraId="388630AC" w14:textId="3FF4422F" w:rsidR="005E7466" w:rsidRPr="00CE7B3E" w:rsidDel="002823BC" w:rsidRDefault="005E7466" w:rsidP="005E7466">
      <w:pPr>
        <w:rPr>
          <w:del w:id="306" w:author="Microsoft Office User" w:date="2020-07-06T23:56:00Z"/>
          <w:rStyle w:val="IntenseEmphasis"/>
          <w:b/>
          <w:bCs/>
        </w:rPr>
      </w:pPr>
      <w:del w:id="307" w:author="Microsoft Office User" w:date="2020-07-06T23:56:00Z">
        <w:r w:rsidRPr="00CE7B3E" w:rsidDel="002823BC">
          <w:rPr>
            <w:rStyle w:val="IntenseEmphasis"/>
            <w:b/>
            <w:bCs/>
          </w:rPr>
          <w:delText>Setting file layer.zip ACL to public-read</w:delText>
        </w:r>
      </w:del>
    </w:p>
    <w:p w14:paraId="0F05FAD3" w14:textId="2D0613BB" w:rsidR="005E7466" w:rsidRPr="00CE7B3E" w:rsidDel="002823BC" w:rsidRDefault="005E7466" w:rsidP="005E7466">
      <w:pPr>
        <w:rPr>
          <w:del w:id="308" w:author="Microsoft Office User" w:date="2020-07-06T23:56:00Z"/>
          <w:rStyle w:val="IntenseEmphasis"/>
        </w:rPr>
      </w:pPr>
      <w:del w:id="309" w:author="Microsoft Office User" w:date="2020-07-06T23:56:00Z">
        <w:r w:rsidRPr="00CE7B3E" w:rsidDel="002823BC">
          <w:rPr>
            <w:rStyle w:val="IntenseEmphasis"/>
          </w:rPr>
          <w:delText>Uploading file master-acct/ct_crowdstrike_stackset.yaml:</w:delText>
        </w:r>
      </w:del>
    </w:p>
    <w:p w14:paraId="737416F0" w14:textId="21A739CB" w:rsidR="005E7466" w:rsidRPr="00CE7B3E" w:rsidDel="002823BC" w:rsidRDefault="005E7466" w:rsidP="005E7466">
      <w:pPr>
        <w:rPr>
          <w:del w:id="310" w:author="Microsoft Office User" w:date="2020-07-06T23:56:00Z"/>
          <w:rStyle w:val="IntenseEmphasis"/>
          <w:b/>
          <w:bCs/>
        </w:rPr>
      </w:pPr>
      <w:del w:id="311" w:author="Microsoft Office User" w:date="2020-07-06T23:56:00Z">
        <w:r w:rsidRPr="00CE7B3E" w:rsidDel="002823BC">
          <w:rPr>
            <w:rStyle w:val="IntenseEmphasis"/>
            <w:b/>
            <w:bCs/>
          </w:rPr>
          <w:delText>Setting file ct_crowdstrike_stackset.yaml ACL to public-read</w:delText>
        </w:r>
      </w:del>
    </w:p>
    <w:p w14:paraId="47A0EE6C" w14:textId="4CCDD16F" w:rsidR="005E7466" w:rsidRPr="005E7466" w:rsidDel="002823BC" w:rsidRDefault="005E7466" w:rsidP="005E7466">
      <w:pPr>
        <w:rPr>
          <w:del w:id="312" w:author="Microsoft Office User" w:date="2020-07-06T23:56:00Z"/>
          <w:rStyle w:val="IntenseEmphasis"/>
        </w:rPr>
      </w:pPr>
      <w:del w:id="313" w:author="Microsoft Office User" w:date="2020-07-06T23:56:00Z">
        <w:r w:rsidRPr="005E7466" w:rsidDel="002823BC">
          <w:rPr>
            <w:rStyle w:val="IntenseEmphasis"/>
          </w:rPr>
          <w:delText>Uploading file master-acct/register_new_account.zip:</w:delText>
        </w:r>
      </w:del>
    </w:p>
    <w:p w14:paraId="03E77B2E" w14:textId="050EA252" w:rsidR="005E7466" w:rsidRPr="005E7466" w:rsidDel="002823BC" w:rsidRDefault="005E7466" w:rsidP="005E7466">
      <w:pPr>
        <w:rPr>
          <w:del w:id="314" w:author="Microsoft Office User" w:date="2020-07-06T23:56:00Z"/>
          <w:rStyle w:val="IntenseEmphasis"/>
        </w:rPr>
      </w:pPr>
      <w:del w:id="315" w:author="Microsoft Office User" w:date="2020-07-06T23:56:00Z">
        <w:r w:rsidRPr="005E7466" w:rsidDel="002823BC">
          <w:rPr>
            <w:rStyle w:val="IntenseEmphasis"/>
          </w:rPr>
          <w:delText>Uploading file master-acct/add_stackset_to_acct_lambda.zip:</w:delText>
        </w:r>
      </w:del>
    </w:p>
    <w:p w14:paraId="626D544C" w14:textId="1D75E32E" w:rsidR="005E7466" w:rsidRPr="005E7466" w:rsidDel="002823BC" w:rsidRDefault="005E7466" w:rsidP="005E7466">
      <w:pPr>
        <w:rPr>
          <w:del w:id="316" w:author="Microsoft Office User" w:date="2020-07-06T23:56:00Z"/>
          <w:rStyle w:val="IntenseEmphasis"/>
        </w:rPr>
      </w:pPr>
    </w:p>
    <w:p w14:paraId="1747D77B" w14:textId="4E9928D0" w:rsidR="005E7466" w:rsidRPr="005E7466" w:rsidDel="002823BC" w:rsidRDefault="005E7466" w:rsidP="005E7466">
      <w:pPr>
        <w:rPr>
          <w:del w:id="317" w:author="Microsoft Office User" w:date="2020-07-06T23:56:00Z"/>
          <w:rStyle w:val="IntenseEmphasis"/>
        </w:rPr>
      </w:pPr>
    </w:p>
    <w:p w14:paraId="3A22446E" w14:textId="2319602C" w:rsidR="005E7466" w:rsidRPr="005E7466" w:rsidDel="002823BC" w:rsidRDefault="005E7466" w:rsidP="005E7466">
      <w:pPr>
        <w:rPr>
          <w:del w:id="318" w:author="Microsoft Office User" w:date="2020-07-06T23:56:00Z"/>
          <w:rStyle w:val="IntenseEmphasis"/>
        </w:rPr>
      </w:pPr>
      <w:del w:id="319" w:author="Microsoft Office User" w:date="2020-07-06T23:56:00Z">
        <w:r w:rsidRPr="005E7466" w:rsidDel="002823BC">
          <w:rPr>
            <w:rStyle w:val="IntenseEmphasis"/>
          </w:rPr>
          <w:delText>#### Created S3 Bucket crowdstrike-staging-master-acct-account-8t8q6</w:delText>
        </w:r>
      </w:del>
    </w:p>
    <w:p w14:paraId="14B1596E" w14:textId="4373A672" w:rsidR="005E7466" w:rsidRPr="00875DC1" w:rsidDel="002823BC" w:rsidRDefault="005E7466" w:rsidP="005E7466">
      <w:pPr>
        <w:rPr>
          <w:del w:id="320" w:author="Microsoft Office User" w:date="2020-07-06T23:56:00Z"/>
          <w:rStyle w:val="IntenseEmphasis"/>
        </w:rPr>
      </w:pPr>
      <w:del w:id="321" w:author="Microsoft Office User" w:date="2020-07-06T23:56:00Z">
        <w:r w:rsidRPr="005E7466" w:rsidDel="002823BC">
          <w:rPr>
            <w:rStyle w:val="IntenseEmphasis"/>
          </w:rPr>
          <w:delText>### Use this bucket name as the Lambda bucket name in your template</w:delText>
        </w:r>
      </w:del>
    </w:p>
    <w:p w14:paraId="72C0A04F" w14:textId="171F400C" w:rsidR="005E7466" w:rsidDel="002823BC" w:rsidRDefault="005E7466" w:rsidP="005E7466">
      <w:pPr>
        <w:rPr>
          <w:del w:id="322" w:author="Microsoft Office User" w:date="2020-07-06T23:56:00Z"/>
        </w:rPr>
      </w:pPr>
      <w:del w:id="323" w:author="Microsoft Office User" w:date="2020-07-06T23:56:00Z">
        <w:r w:rsidDel="002823BC">
          <w:delText xml:space="preserve"> </w:delText>
        </w:r>
      </w:del>
    </w:p>
    <w:p w14:paraId="1113851D" w14:textId="5098466F" w:rsidR="005E7466" w:rsidRPr="00CE7B3E" w:rsidDel="002823BC" w:rsidRDefault="005E7466" w:rsidP="005E7466">
      <w:pPr>
        <w:rPr>
          <w:del w:id="324" w:author="Microsoft Office User" w:date="2020-07-06T23:56:00Z"/>
          <w:b/>
          <w:bCs/>
          <w:i/>
          <w:iCs/>
        </w:rPr>
      </w:pPr>
      <w:del w:id="325" w:author="Microsoft Office User" w:date="2020-07-06T23:56:00Z">
        <w:r w:rsidRPr="00CE7B3E" w:rsidDel="002823BC">
          <w:rPr>
            <w:b/>
            <w:bCs/>
            <w:i/>
            <w:iCs/>
          </w:rPr>
          <w:delText xml:space="preserve">Note: Two files were created with </w:delText>
        </w:r>
        <w:r w:rsidR="00CE7B3E" w:rsidRPr="00CE7B3E" w:rsidDel="002823BC">
          <w:rPr>
            <w:b/>
            <w:bCs/>
            <w:i/>
            <w:iCs/>
          </w:rPr>
          <w:delText xml:space="preserve">“public-read” permissions.   These permissions are required as they are zip files that are required by the </w:delText>
        </w:r>
        <w:r w:rsidR="00F43FDA" w:rsidDel="002823BC">
          <w:rPr>
            <w:b/>
            <w:bCs/>
            <w:i/>
            <w:iCs/>
          </w:rPr>
          <w:delText>S</w:delText>
        </w:r>
        <w:r w:rsidR="00CE7B3E" w:rsidRPr="00CE7B3E" w:rsidDel="002823BC">
          <w:rPr>
            <w:b/>
            <w:bCs/>
            <w:i/>
            <w:iCs/>
          </w:rPr>
          <w:delText>tack</w:delText>
        </w:r>
        <w:r w:rsidR="00F43FDA" w:rsidDel="002823BC">
          <w:rPr>
            <w:b/>
            <w:bCs/>
            <w:i/>
            <w:iCs/>
          </w:rPr>
          <w:delText>S</w:delText>
        </w:r>
        <w:r w:rsidR="00CE7B3E" w:rsidRPr="00CE7B3E" w:rsidDel="002823BC">
          <w:rPr>
            <w:b/>
            <w:bCs/>
            <w:i/>
            <w:iCs/>
          </w:rPr>
          <w:delText>et that is pushed to new accounts created in account factory.</w:delText>
        </w:r>
      </w:del>
    </w:p>
    <w:p w14:paraId="3192C206" w14:textId="7CD2E8F6" w:rsidR="00CE7B3E" w:rsidDel="002823BC" w:rsidRDefault="00CE7B3E" w:rsidP="005E7466">
      <w:pPr>
        <w:rPr>
          <w:del w:id="326" w:author="Microsoft Office User" w:date="2020-07-06T23:56:00Z"/>
        </w:rPr>
      </w:pPr>
    </w:p>
    <w:p w14:paraId="62D2DE40" w14:textId="53389C62" w:rsidR="005E7466" w:rsidDel="002823BC" w:rsidRDefault="005E7466" w:rsidP="005E7466">
      <w:pPr>
        <w:rPr>
          <w:del w:id="327" w:author="Microsoft Office User" w:date="2020-07-06T23:56:00Z"/>
        </w:rPr>
      </w:pPr>
      <w:commentRangeStart w:id="328"/>
      <w:del w:id="329" w:author="Microsoft Office User" w:date="2020-07-06T23:56:00Z">
        <w:r w:rsidRPr="00075D13" w:rsidDel="002823BC">
          <w:delText xml:space="preserve">Go to the log archive account in </w:delText>
        </w:r>
        <w:r w:rsidDel="002823BC">
          <w:delText xml:space="preserve">AWS </w:delText>
        </w:r>
        <w:r w:rsidRPr="00075D13" w:rsidDel="002823BC">
          <w:delText xml:space="preserve">Control Tower and make a note of the account number and </w:delText>
        </w:r>
        <w:r w:rsidDel="002823BC">
          <w:delText>verify the contents of the S3 bucket</w:delText>
        </w:r>
        <w:r w:rsidRPr="00075D13" w:rsidDel="002823BC">
          <w:delText>.</w:delText>
        </w:r>
        <w:commentRangeEnd w:id="328"/>
        <w:r w:rsidR="00820F5E" w:rsidDel="002823BC">
          <w:rPr>
            <w:rStyle w:val="CommentReference"/>
          </w:rPr>
          <w:commentReference w:id="328"/>
        </w:r>
      </w:del>
    </w:p>
    <w:p w14:paraId="4EA5184A" w14:textId="3DD42D6C" w:rsidR="005E7466" w:rsidDel="002823BC" w:rsidRDefault="005E7466" w:rsidP="005E7466">
      <w:pPr>
        <w:rPr>
          <w:del w:id="330" w:author="Microsoft Office User" w:date="2020-07-06T23:56:00Z"/>
        </w:rPr>
      </w:pPr>
    </w:p>
    <w:p w14:paraId="2EA19CF6" w14:textId="0FDF6F90" w:rsidR="005E7466" w:rsidDel="002823BC" w:rsidRDefault="005E7466" w:rsidP="005E7466">
      <w:pPr>
        <w:rPr>
          <w:del w:id="331" w:author="Microsoft Office User" w:date="2020-07-06T23:56:00Z"/>
        </w:rPr>
      </w:pPr>
    </w:p>
    <w:p w14:paraId="277161AA" w14:textId="09C7AD4D" w:rsidR="005E7466" w:rsidDel="002823BC" w:rsidRDefault="005E7466" w:rsidP="0069695D">
      <w:pPr>
        <w:rPr>
          <w:del w:id="332" w:author="Microsoft Office User" w:date="2020-07-06T23:56:00Z"/>
          <w:b/>
          <w:bCs/>
        </w:rPr>
      </w:pPr>
    </w:p>
    <w:p w14:paraId="6409FFD9" w14:textId="357A6278" w:rsidR="00434BD3" w:rsidDel="002823BC" w:rsidRDefault="00434BD3">
      <w:pPr>
        <w:spacing w:after="160" w:line="259" w:lineRule="auto"/>
        <w:rPr>
          <w:del w:id="333" w:author="Microsoft Office User" w:date="2020-07-06T23:56:00Z"/>
          <w:b/>
          <w:bCs/>
        </w:rPr>
      </w:pPr>
      <w:del w:id="334" w:author="Microsoft Office User" w:date="2020-07-06T23:56:00Z">
        <w:r w:rsidDel="002823BC">
          <w:rPr>
            <w:b/>
            <w:bCs/>
          </w:rPr>
          <w:br w:type="page"/>
        </w:r>
      </w:del>
    </w:p>
    <w:p w14:paraId="167CCA6F" w14:textId="7F00BFC0" w:rsidR="00A908FA" w:rsidRDefault="00C72BCC" w:rsidP="00434BD3">
      <w:r w:rsidRPr="00536DD2">
        <w:rPr>
          <w:b/>
          <w:bCs/>
        </w:rPr>
        <w:t xml:space="preserve">Step </w:t>
      </w:r>
      <w:ins w:id="335" w:author="Microsoft Office User" w:date="2020-07-06T11:45:00Z">
        <w:r w:rsidR="007572E7">
          <w:rPr>
            <w:b/>
            <w:bCs/>
          </w:rPr>
          <w:t>2</w:t>
        </w:r>
      </w:ins>
      <w:del w:id="336" w:author="Microsoft Office User" w:date="2020-07-06T11:45:00Z">
        <w:r w:rsidRPr="00536DD2" w:rsidDel="007572E7">
          <w:rPr>
            <w:b/>
            <w:bCs/>
          </w:rPr>
          <w:delText>3</w:delText>
        </w:r>
      </w:del>
      <w:r w:rsidRPr="00536DD2">
        <w:rPr>
          <w:b/>
          <w:bCs/>
        </w:rPr>
        <w:t>.</w:t>
      </w:r>
      <w:ins w:id="337" w:author="Microsoft Office User" w:date="2020-07-06T23:56:00Z">
        <w:r w:rsidR="002823BC">
          <w:rPr>
            <w:b/>
            <w:bCs/>
          </w:rPr>
          <w:t>3</w:t>
        </w:r>
      </w:ins>
      <w:del w:id="338" w:author="Microsoft Office User" w:date="2020-07-06T11:45:00Z">
        <w:r w:rsidR="00434BD3" w:rsidDel="007572E7">
          <w:rPr>
            <w:b/>
            <w:bCs/>
          </w:rPr>
          <w:delText>5</w:delText>
        </w:r>
      </w:del>
      <w:r w:rsidRPr="00536DD2">
        <w:rPr>
          <w:b/>
          <w:bCs/>
        </w:rPr>
        <w:t>:</w:t>
      </w:r>
      <w:r w:rsidRPr="00536DD2">
        <w:t xml:space="preserve"> </w:t>
      </w:r>
      <w:r w:rsidR="00434BD3">
        <w:t xml:space="preserve">Load the CloudFormation template in the master account </w:t>
      </w:r>
    </w:p>
    <w:p w14:paraId="03FCDE1B" w14:textId="15D6FE5C" w:rsidR="0003679D" w:rsidRDefault="0003679D" w:rsidP="0003679D">
      <w:r>
        <w:t>Go to the master account and apply the CloudFormation template</w:t>
      </w:r>
      <w:r w:rsidRPr="0003679D">
        <w:rPr>
          <w:i/>
          <w:iCs/>
          <w:color w:val="4472C4" w:themeColor="accent1"/>
        </w:rPr>
        <w:t xml:space="preserve"> “</w:t>
      </w:r>
      <w:proofErr w:type="spellStart"/>
      <w:r w:rsidRPr="0003679D">
        <w:rPr>
          <w:i/>
          <w:iCs/>
          <w:color w:val="4472C4" w:themeColor="accent1"/>
          <w:lang w:val="en-GB"/>
        </w:rPr>
        <w:t>ct_crowdstrike_</w:t>
      </w:r>
      <w:r>
        <w:rPr>
          <w:i/>
          <w:iCs/>
          <w:color w:val="4472C4" w:themeColor="accent1"/>
          <w:lang w:val="en-GB"/>
        </w:rPr>
        <w:t>master</w:t>
      </w:r>
      <w:r w:rsidRPr="0003679D">
        <w:rPr>
          <w:i/>
          <w:iCs/>
          <w:color w:val="4472C4" w:themeColor="accent1"/>
          <w:lang w:val="en-GB"/>
        </w:rPr>
        <w:t>_</w:t>
      </w:r>
      <w:proofErr w:type="gramStart"/>
      <w:r w:rsidRPr="0003679D">
        <w:rPr>
          <w:i/>
          <w:iCs/>
          <w:color w:val="4472C4" w:themeColor="accent1"/>
          <w:lang w:val="en-GB"/>
        </w:rPr>
        <w:t>account.yaml</w:t>
      </w:r>
      <w:proofErr w:type="spellEnd"/>
      <w:proofErr w:type="gramEnd"/>
      <w:r w:rsidRPr="0003679D">
        <w:rPr>
          <w:i/>
          <w:iCs/>
          <w:color w:val="4472C4" w:themeColor="accent1"/>
        </w:rPr>
        <w:t>”</w:t>
      </w:r>
      <w:r>
        <w:t xml:space="preserve">.  </w:t>
      </w:r>
    </w:p>
    <w:p w14:paraId="73E8D088" w14:textId="726F88EB" w:rsidR="00F43FDA" w:rsidRDefault="00F43FDA" w:rsidP="0003679D"/>
    <w:p w14:paraId="3BE4A053" w14:textId="0608713F" w:rsidR="00F43FDA" w:rsidRDefault="00F43FDA" w:rsidP="0003679D">
      <w:r>
        <w:t>Description of Parameters</w:t>
      </w:r>
    </w:p>
    <w:p w14:paraId="0CED1FAF" w14:textId="77777777" w:rsidR="00371D9D" w:rsidRDefault="00371D9D" w:rsidP="0003679D"/>
    <w:p w14:paraId="05D8F08F" w14:textId="19344A05" w:rsidR="00F43FDA" w:rsidRPr="00371D9D" w:rsidRDefault="00F43FDA" w:rsidP="00371D9D">
      <w:pPr>
        <w:rPr>
          <w:i/>
          <w:iCs/>
          <w:u w:val="single"/>
        </w:rPr>
      </w:pPr>
      <w:proofErr w:type="spellStart"/>
      <w:r w:rsidRPr="00371D9D">
        <w:rPr>
          <w:i/>
          <w:iCs/>
          <w:lang w:val="en-GB"/>
        </w:rPr>
        <w:t>FalconClientId</w:t>
      </w:r>
      <w:proofErr w:type="spellEnd"/>
      <w:r w:rsidRPr="00371D9D">
        <w:rPr>
          <w:i/>
          <w:iCs/>
          <w:lang w:val="en-GB"/>
        </w:rPr>
        <w:t>:  Your Falcon Oauth2 API Key from the Crowdstrike Console</w:t>
      </w:r>
      <w:r w:rsidRPr="00371D9D">
        <w:rPr>
          <w:i/>
          <w:iCs/>
          <w:lang w:val="en-GB"/>
        </w:rPr>
        <w:br/>
        <w:t xml:space="preserve">  </w:t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FalconSecret</w:t>
      </w:r>
      <w:proofErr w:type="spellEnd"/>
      <w:r w:rsidRPr="00371D9D">
        <w:rPr>
          <w:i/>
          <w:iCs/>
          <w:lang w:val="en-GB"/>
        </w:rPr>
        <w:t>: Your Falcon Oauth2 API Secret from the Crowdstrike Console</w:t>
      </w:r>
      <w:r w:rsidRPr="00371D9D">
        <w:rPr>
          <w:i/>
          <w:iCs/>
          <w:lang w:val="en-GB"/>
        </w:rPr>
        <w:br/>
        <w:t xml:space="preserve">  </w:t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ExternalId</w:t>
      </w:r>
      <w:proofErr w:type="spellEnd"/>
      <w:r w:rsidRPr="00371D9D">
        <w:rPr>
          <w:i/>
          <w:iCs/>
          <w:lang w:val="en-GB"/>
        </w:rPr>
        <w:t xml:space="preserve">: String of random characters.  </w:t>
      </w:r>
      <w:hyperlink r:id="rId37" w:history="1">
        <w:r w:rsidRPr="00371D9D">
          <w:rPr>
            <w:rStyle w:val="Hyperlink"/>
            <w:i/>
            <w:iCs/>
          </w:rPr>
          <w:t>https://docs.aws.amazon.com/IAM/latest/UserGuide/id_roles_create_for-user_externalid.html</w:t>
        </w:r>
      </w:hyperlink>
    </w:p>
    <w:p w14:paraId="514D6D52" w14:textId="77777777" w:rsidR="00F43FDA" w:rsidRPr="00371D9D" w:rsidRDefault="00F43FDA" w:rsidP="00371D9D">
      <w:pPr>
        <w:rPr>
          <w:i/>
          <w:iCs/>
          <w:lang w:val="en-GB"/>
        </w:rPr>
      </w:pP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CSAccountNumber</w:t>
      </w:r>
      <w:proofErr w:type="spellEnd"/>
      <w:r w:rsidRPr="00371D9D">
        <w:rPr>
          <w:i/>
          <w:iCs/>
          <w:lang w:val="en-GB"/>
        </w:rPr>
        <w:t>: The number supplied in the template '292230061137' should NOT be changed unless directed by Crowdstrike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LambdaBucketName</w:t>
      </w:r>
      <w:proofErr w:type="spellEnd"/>
      <w:r w:rsidRPr="00371D9D">
        <w:rPr>
          <w:i/>
          <w:iCs/>
          <w:lang w:val="en-GB"/>
        </w:rPr>
        <w:t>: The name of the S3 bucket that was created by the script run in step 3.4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RoleName</w:t>
      </w:r>
      <w:proofErr w:type="spellEnd"/>
      <w:r w:rsidRPr="00371D9D">
        <w:rPr>
          <w:i/>
          <w:iCs/>
          <w:lang w:val="en-GB"/>
        </w:rPr>
        <w:t xml:space="preserve">: This name may be modified as required.  </w:t>
      </w:r>
      <w:r w:rsidRPr="00371D9D">
        <w:rPr>
          <w:i/>
          <w:iCs/>
          <w:lang w:val="en-GB"/>
        </w:rPr>
        <w:br/>
      </w:r>
    </w:p>
    <w:p w14:paraId="2EBC77E5" w14:textId="371EDD95" w:rsidR="00F43FDA" w:rsidRPr="00BC4DFC" w:rsidRDefault="00F43FDA" w:rsidP="00371D9D">
      <w:pPr>
        <w:rPr>
          <w:lang w:val="en-GB"/>
        </w:rPr>
      </w:pPr>
      <w:proofErr w:type="spellStart"/>
      <w:r w:rsidRPr="00371D9D">
        <w:rPr>
          <w:i/>
          <w:iCs/>
          <w:lang w:val="en-GB"/>
        </w:rPr>
        <w:t>CSAssumingRoleName</w:t>
      </w:r>
      <w:proofErr w:type="spellEnd"/>
      <w:r w:rsidRPr="00371D9D">
        <w:rPr>
          <w:i/>
          <w:iCs/>
          <w:lang w:val="en-GB"/>
        </w:rPr>
        <w:t>: The name supplied in the template ' CS-Prod-HG-</w:t>
      </w:r>
      <w:proofErr w:type="spellStart"/>
      <w:r w:rsidRPr="00371D9D">
        <w:rPr>
          <w:i/>
          <w:iCs/>
          <w:lang w:val="en-GB"/>
        </w:rPr>
        <w:t>CsCloudconnectaws</w:t>
      </w:r>
      <w:proofErr w:type="spellEnd"/>
      <w:r w:rsidRPr="00371D9D">
        <w:rPr>
          <w:i/>
          <w:iCs/>
          <w:lang w:val="en-GB"/>
        </w:rPr>
        <w:t>' should NOT be changed unless directed by Crowdstrike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LogArchiveAccount</w:t>
      </w:r>
      <w:proofErr w:type="spellEnd"/>
      <w:r w:rsidRPr="00371D9D">
        <w:rPr>
          <w:i/>
          <w:iCs/>
          <w:lang w:val="en-GB"/>
        </w:rPr>
        <w:t xml:space="preserve">: AWS account number </w:t>
      </w:r>
      <w:r w:rsidR="00BC4DFC" w:rsidRPr="00371D9D">
        <w:rPr>
          <w:i/>
          <w:iCs/>
          <w:lang w:val="en-GB"/>
        </w:rPr>
        <w:t>where the</w:t>
      </w:r>
      <w:r w:rsidRPr="00371D9D">
        <w:rPr>
          <w:i/>
          <w:iCs/>
          <w:lang w:val="en-GB"/>
        </w:rPr>
        <w:t xml:space="preserve"> </w:t>
      </w:r>
      <w:r w:rsidR="00BC4DFC" w:rsidRPr="00371D9D">
        <w:rPr>
          <w:i/>
          <w:iCs/>
          <w:lang w:val="en-GB"/>
        </w:rPr>
        <w:t>l</w:t>
      </w:r>
      <w:r w:rsidRPr="00371D9D">
        <w:rPr>
          <w:i/>
          <w:iCs/>
          <w:lang w:val="en-GB"/>
        </w:rPr>
        <w:t xml:space="preserve">og </w:t>
      </w:r>
      <w:r w:rsidR="00BC4DFC" w:rsidRPr="00371D9D">
        <w:rPr>
          <w:i/>
          <w:iCs/>
          <w:lang w:val="en-GB"/>
        </w:rPr>
        <w:t>a</w:t>
      </w:r>
      <w:r w:rsidRPr="00371D9D">
        <w:rPr>
          <w:i/>
          <w:iCs/>
          <w:lang w:val="en-GB"/>
        </w:rPr>
        <w:t xml:space="preserve">rchive </w:t>
      </w:r>
      <w:r w:rsidR="00BC4DFC" w:rsidRPr="00371D9D">
        <w:rPr>
          <w:i/>
          <w:iCs/>
          <w:lang w:val="en-GB"/>
        </w:rPr>
        <w:t xml:space="preserve">bucket </w:t>
      </w:r>
      <w:del w:id="339" w:author="Microsoft Office User" w:date="2020-07-06T13:37:00Z">
        <w:r w:rsidR="00BC4DFC" w:rsidRPr="00371D9D" w:rsidDel="00066A03">
          <w:rPr>
            <w:i/>
            <w:iCs/>
            <w:lang w:val="en-GB"/>
          </w:rPr>
          <w:delText xml:space="preserve">bucket </w:delText>
        </w:r>
      </w:del>
      <w:r w:rsidR="00BC4DFC" w:rsidRPr="00371D9D">
        <w:rPr>
          <w:i/>
          <w:iCs/>
          <w:lang w:val="en-GB"/>
        </w:rPr>
        <w:t>that was created by Control Tower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LogArchiveBucketName</w:t>
      </w:r>
      <w:proofErr w:type="spellEnd"/>
      <w:r w:rsidRPr="00371D9D">
        <w:rPr>
          <w:i/>
          <w:iCs/>
          <w:lang w:val="en-GB"/>
        </w:rPr>
        <w:t>:</w:t>
      </w:r>
      <w:r w:rsidR="00BC4DFC" w:rsidRPr="00371D9D">
        <w:rPr>
          <w:i/>
          <w:iCs/>
          <w:lang w:val="en-GB"/>
        </w:rPr>
        <w:t xml:space="preserve"> The name of the </w:t>
      </w:r>
      <w:del w:id="340" w:author="Microsoft Office User" w:date="2020-07-06T13:37:00Z">
        <w:r w:rsidR="00BC4DFC" w:rsidRPr="00371D9D" w:rsidDel="00066A03">
          <w:rPr>
            <w:i/>
            <w:iCs/>
            <w:lang w:val="en-GB"/>
          </w:rPr>
          <w:delText>cloudwatch</w:delText>
        </w:r>
      </w:del>
      <w:ins w:id="341" w:author="Microsoft Office User" w:date="2020-07-06T13:37:00Z">
        <w:r w:rsidR="00066A03" w:rsidRPr="00371D9D">
          <w:rPr>
            <w:i/>
            <w:iCs/>
            <w:lang w:val="en-GB"/>
          </w:rPr>
          <w:t>Cloud</w:t>
        </w:r>
      </w:ins>
      <w:ins w:id="342" w:author="Microsoft Office User" w:date="2020-07-06T23:56:00Z">
        <w:r w:rsidR="002823BC">
          <w:rPr>
            <w:i/>
            <w:iCs/>
            <w:lang w:val="en-GB"/>
          </w:rPr>
          <w:t>Tr</w:t>
        </w:r>
      </w:ins>
      <w:ins w:id="343" w:author="Microsoft Office User" w:date="2020-07-06T23:57:00Z">
        <w:r w:rsidR="002823BC">
          <w:rPr>
            <w:i/>
            <w:iCs/>
            <w:lang w:val="en-GB"/>
          </w:rPr>
          <w:t>ail</w:t>
        </w:r>
      </w:ins>
      <w:r w:rsidR="00BC4DFC" w:rsidRPr="00371D9D">
        <w:rPr>
          <w:i/>
          <w:iCs/>
          <w:lang w:val="en-GB"/>
        </w:rPr>
        <w:t xml:space="preserve"> l</w:t>
      </w:r>
      <w:r w:rsidRPr="00371D9D">
        <w:rPr>
          <w:i/>
          <w:iCs/>
          <w:lang w:val="en-GB"/>
        </w:rPr>
        <w:t xml:space="preserve">og </w:t>
      </w:r>
      <w:r w:rsidR="00BC4DFC" w:rsidRPr="00371D9D">
        <w:rPr>
          <w:i/>
          <w:iCs/>
          <w:lang w:val="en-GB"/>
        </w:rPr>
        <w:t>a</w:t>
      </w:r>
      <w:r w:rsidRPr="00371D9D">
        <w:rPr>
          <w:i/>
          <w:iCs/>
          <w:lang w:val="en-GB"/>
        </w:rPr>
        <w:t xml:space="preserve">rchive </w:t>
      </w:r>
      <w:r w:rsidR="00BC4DFC" w:rsidRPr="00371D9D">
        <w:rPr>
          <w:i/>
          <w:iCs/>
          <w:lang w:val="en-GB"/>
        </w:rPr>
        <w:t>b</w:t>
      </w:r>
      <w:r w:rsidRPr="00371D9D">
        <w:rPr>
          <w:i/>
          <w:iCs/>
          <w:lang w:val="en-GB"/>
        </w:rPr>
        <w:t xml:space="preserve">ucket </w:t>
      </w:r>
      <w:r w:rsidR="00BC4DFC" w:rsidRPr="00371D9D">
        <w:rPr>
          <w:i/>
          <w:iCs/>
          <w:lang w:val="en-GB"/>
        </w:rPr>
        <w:t>that was created by Control Tower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LogArchiveBucketRegion</w:t>
      </w:r>
      <w:proofErr w:type="spellEnd"/>
      <w:r w:rsidRPr="00371D9D">
        <w:rPr>
          <w:i/>
          <w:iCs/>
          <w:lang w:val="en-GB"/>
        </w:rPr>
        <w:t>:</w:t>
      </w:r>
      <w:r w:rsidR="00BC4DFC" w:rsidRPr="00371D9D">
        <w:rPr>
          <w:i/>
          <w:iCs/>
          <w:lang w:val="en-GB"/>
        </w:rPr>
        <w:t xml:space="preserve"> The region where the </w:t>
      </w:r>
      <w:del w:id="344" w:author="Microsoft Office User" w:date="2020-07-06T13:37:00Z">
        <w:r w:rsidR="00BC4DFC" w:rsidRPr="00371D9D" w:rsidDel="00066A03">
          <w:rPr>
            <w:i/>
            <w:iCs/>
            <w:lang w:val="en-GB"/>
          </w:rPr>
          <w:delText>cloudwatch</w:delText>
        </w:r>
      </w:del>
      <w:ins w:id="345" w:author="Microsoft Office User" w:date="2020-07-06T13:37:00Z">
        <w:r w:rsidR="00066A03" w:rsidRPr="00371D9D">
          <w:rPr>
            <w:i/>
            <w:iCs/>
            <w:lang w:val="en-GB"/>
          </w:rPr>
          <w:t>Cloud</w:t>
        </w:r>
      </w:ins>
      <w:ins w:id="346" w:author="Microsoft Office User" w:date="2020-07-06T23:57:00Z">
        <w:r w:rsidR="002823BC">
          <w:rPr>
            <w:i/>
            <w:iCs/>
            <w:lang w:val="en-GB"/>
          </w:rPr>
          <w:t>Trail</w:t>
        </w:r>
      </w:ins>
      <w:r w:rsidR="00BC4DFC" w:rsidRPr="00371D9D">
        <w:rPr>
          <w:i/>
          <w:iCs/>
          <w:lang w:val="en-GB"/>
        </w:rPr>
        <w:t xml:space="preserve"> log archive bucket that was created by Control Tower</w:t>
      </w:r>
      <w:r w:rsidR="00BC4DFC" w:rsidRPr="00F43FDA">
        <w:rPr>
          <w:lang w:val="en-GB"/>
        </w:rPr>
        <w:br/>
      </w:r>
    </w:p>
    <w:p w14:paraId="25999BB2" w14:textId="77777777" w:rsidR="0003679D" w:rsidRDefault="0003679D" w:rsidP="00434BD3"/>
    <w:p w14:paraId="10B22FD4" w14:textId="226D1528" w:rsidR="00434BD3" w:rsidRDefault="00434BD3" w:rsidP="00434BD3"/>
    <w:p w14:paraId="0912E043" w14:textId="77777777" w:rsidR="00BC4DFC" w:rsidRDefault="00BC4DFC">
      <w:pPr>
        <w:spacing w:after="160" w:line="259" w:lineRule="auto"/>
      </w:pPr>
      <w:r>
        <w:br w:type="page"/>
      </w:r>
    </w:p>
    <w:p w14:paraId="4DD1631E" w14:textId="30D22645" w:rsidR="00434BD3" w:rsidRDefault="00434BD3" w:rsidP="00434BD3">
      <w:r>
        <w:lastRenderedPageBreak/>
        <w:t>The CloudFormation template will create the following resources in the account</w:t>
      </w:r>
    </w:p>
    <w:p w14:paraId="2BC884D6" w14:textId="4616D590" w:rsidR="00434BD3" w:rsidRDefault="00434BD3" w:rsidP="00434BD3">
      <w:pPr>
        <w:pStyle w:val="ListParagraph"/>
        <w:numPr>
          <w:ilvl w:val="0"/>
          <w:numId w:val="28"/>
        </w:numPr>
      </w:pPr>
      <w:r>
        <w:t>Stack</w:t>
      </w:r>
      <w:r w:rsidR="00F43FDA">
        <w:t>S</w:t>
      </w:r>
      <w:r>
        <w:t>et that will be applied to new accounts</w:t>
      </w:r>
    </w:p>
    <w:p w14:paraId="767ECFD1" w14:textId="7CE3AD16" w:rsidR="00434BD3" w:rsidRDefault="00434BD3" w:rsidP="00434BD3">
      <w:pPr>
        <w:pStyle w:val="ListParagraph"/>
      </w:pPr>
      <w:r w:rsidRPr="00434BD3">
        <w:rPr>
          <w:noProof/>
        </w:rPr>
        <w:drawing>
          <wp:inline distT="0" distB="0" distL="0" distR="0" wp14:anchorId="45740CEB" wp14:editId="329D141A">
            <wp:extent cx="4074959" cy="3146323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8088" cy="3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DFED" w14:textId="09BF5654" w:rsidR="00434BD3" w:rsidRDefault="00434BD3" w:rsidP="00434BD3">
      <w:pPr>
        <w:pStyle w:val="ListParagraph"/>
        <w:numPr>
          <w:ilvl w:val="0"/>
          <w:numId w:val="28"/>
        </w:numPr>
      </w:pPr>
      <w:r>
        <w:t>Cloud</w:t>
      </w:r>
      <w:r w:rsidR="00F43FDA">
        <w:t>W</w:t>
      </w:r>
      <w:r>
        <w:t>atch rule to trigger a lambda function</w:t>
      </w:r>
      <w:r>
        <w:br/>
      </w:r>
      <w:r w:rsidRPr="00434BD3">
        <w:rPr>
          <w:noProof/>
        </w:rPr>
        <w:drawing>
          <wp:inline distT="0" distB="0" distL="0" distR="0" wp14:anchorId="73D34970" wp14:editId="57FEBD71">
            <wp:extent cx="4822769" cy="4304665"/>
            <wp:effectExtent l="0" t="0" r="381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993" cy="432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E083" w14:textId="77777777" w:rsidR="00434BD3" w:rsidRDefault="00434BD3">
      <w:pPr>
        <w:spacing w:after="160" w:line="259" w:lineRule="auto"/>
      </w:pPr>
      <w:r>
        <w:br w:type="page"/>
      </w:r>
    </w:p>
    <w:p w14:paraId="31A0D47D" w14:textId="3486899A" w:rsidR="00434BD3" w:rsidRDefault="00434BD3" w:rsidP="00434BD3">
      <w:pPr>
        <w:pStyle w:val="ListParagraph"/>
        <w:numPr>
          <w:ilvl w:val="0"/>
          <w:numId w:val="28"/>
        </w:numPr>
      </w:pPr>
      <w:r>
        <w:lastRenderedPageBreak/>
        <w:t xml:space="preserve">Lambda function triggered by </w:t>
      </w:r>
      <w:r w:rsidR="0003679D">
        <w:t>C</w:t>
      </w:r>
      <w:r>
        <w:t>loud</w:t>
      </w:r>
      <w:r w:rsidR="0003679D">
        <w:t>W</w:t>
      </w:r>
      <w:r>
        <w:t xml:space="preserve">atch to push the </w:t>
      </w:r>
      <w:r w:rsidR="0003679D">
        <w:t>S</w:t>
      </w:r>
      <w:r>
        <w:t>tack</w:t>
      </w:r>
      <w:r w:rsidR="0003679D">
        <w:t>S</w:t>
      </w:r>
      <w:r>
        <w:t>et to a new account</w:t>
      </w:r>
    </w:p>
    <w:p w14:paraId="426263BE" w14:textId="57CF7FC0" w:rsidR="00434BD3" w:rsidRDefault="00434BD3" w:rsidP="00434BD3">
      <w:pPr>
        <w:pStyle w:val="ListParagraph"/>
      </w:pPr>
      <w:r w:rsidRPr="00434BD3">
        <w:rPr>
          <w:noProof/>
        </w:rPr>
        <w:drawing>
          <wp:inline distT="0" distB="0" distL="0" distR="0" wp14:anchorId="4E64C6BF" wp14:editId="5D40052B">
            <wp:extent cx="4897688" cy="199555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7465" cy="20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131C" w14:textId="7FE32FAA" w:rsidR="00434BD3" w:rsidRDefault="00434BD3" w:rsidP="00434BD3">
      <w:pPr>
        <w:pStyle w:val="ListParagraph"/>
        <w:numPr>
          <w:ilvl w:val="0"/>
          <w:numId w:val="28"/>
        </w:numPr>
      </w:pPr>
      <w:r>
        <w:t>Lambda function to register the master account with Crowdstrike Falcon</w:t>
      </w:r>
      <w:r>
        <w:br/>
      </w:r>
    </w:p>
    <w:p w14:paraId="445FBC21" w14:textId="77777777" w:rsidR="00434BD3" w:rsidRPr="00A908FA" w:rsidRDefault="00434BD3" w:rsidP="00434BD3"/>
    <w:p w14:paraId="0A1B6823" w14:textId="4D67FD5D" w:rsidR="00A908FA" w:rsidRDefault="00A908FA" w:rsidP="00075D13">
      <w:pPr>
        <w:pStyle w:val="ListParagraph"/>
      </w:pPr>
    </w:p>
    <w:p w14:paraId="0B04BB61" w14:textId="77777777" w:rsidR="007F0ED7" w:rsidRPr="00536DD2" w:rsidRDefault="007F0ED7" w:rsidP="00075D13">
      <w:pPr>
        <w:pStyle w:val="ListParagraph"/>
      </w:pPr>
    </w:p>
    <w:p w14:paraId="432569C3" w14:textId="23FA6F09" w:rsidR="00C72BCC" w:rsidRPr="00622E24" w:rsidRDefault="00C72BCC" w:rsidP="008212BD">
      <w:pPr>
        <w:rPr>
          <w:b/>
          <w:bCs/>
        </w:rPr>
      </w:pPr>
      <w:r w:rsidRPr="00536DD2">
        <w:rPr>
          <w:b/>
          <w:bCs/>
        </w:rPr>
        <w:t xml:space="preserve">Step </w:t>
      </w:r>
      <w:ins w:id="347" w:author="Microsoft Office User" w:date="2020-07-06T11:45:00Z">
        <w:r w:rsidR="007572E7">
          <w:rPr>
            <w:b/>
            <w:bCs/>
          </w:rPr>
          <w:t>2</w:t>
        </w:r>
      </w:ins>
      <w:del w:id="348" w:author="Microsoft Office User" w:date="2020-07-06T11:45:00Z">
        <w:r w:rsidRPr="00536DD2" w:rsidDel="007572E7">
          <w:rPr>
            <w:b/>
            <w:bCs/>
          </w:rPr>
          <w:delText>3</w:delText>
        </w:r>
      </w:del>
      <w:r w:rsidRPr="00536DD2">
        <w:rPr>
          <w:b/>
          <w:bCs/>
        </w:rPr>
        <w:t>.</w:t>
      </w:r>
      <w:ins w:id="349" w:author="Microsoft Office User" w:date="2020-07-06T23:58:00Z">
        <w:r w:rsidR="002823BC">
          <w:rPr>
            <w:b/>
            <w:bCs/>
          </w:rPr>
          <w:t>4</w:t>
        </w:r>
      </w:ins>
      <w:del w:id="350" w:author="Microsoft Office User" w:date="2020-07-06T11:45:00Z">
        <w:r w:rsidR="00434BD3" w:rsidDel="007572E7">
          <w:rPr>
            <w:b/>
            <w:bCs/>
          </w:rPr>
          <w:delText>6</w:delText>
        </w:r>
      </w:del>
      <w:r w:rsidRPr="00536DD2">
        <w:rPr>
          <w:b/>
          <w:bCs/>
        </w:rPr>
        <w:t>:</w:t>
      </w:r>
      <w:r w:rsidRPr="00536DD2">
        <w:t xml:space="preserve"> </w:t>
      </w:r>
      <w:r w:rsidR="00E31987">
        <w:t>Verification Steps</w:t>
      </w:r>
    </w:p>
    <w:p w14:paraId="1D8CCE93" w14:textId="7031AE38" w:rsidR="00B53912" w:rsidRDefault="00C57B6A" w:rsidP="00075D13">
      <w:pPr>
        <w:pStyle w:val="Heading2"/>
        <w:rPr>
          <w:rFonts w:eastAsia="Times New Roman"/>
        </w:rPr>
      </w:pPr>
      <w:ins w:id="351" w:author="Microsoft Office User" w:date="2020-07-06T13:54:00Z">
        <w:r>
          <w:rPr>
            <w:rFonts w:eastAsia="Times New Roman"/>
          </w:rPr>
          <w:fldChar w:fldCharType="begin"/>
        </w:r>
        <w:r>
          <w:rPr>
            <w:rFonts w:eastAsia="Times New Roman"/>
          </w:rPr>
          <w:instrText xml:space="preserve"> HYPERLINK "https://docs.aws.amazon.com/controltower/latest/userguide/account-factory.html" \l "quick-account-provisioning" </w:instrText>
        </w:r>
        <w:r>
          <w:rPr>
            <w:rFonts w:eastAsia="Times New Roman"/>
          </w:rPr>
          <w:fldChar w:fldCharType="separate"/>
        </w:r>
        <w:bookmarkStart w:id="352" w:name="_Toc44972971"/>
        <w:r w:rsidR="00434BD3" w:rsidRPr="00C57B6A">
          <w:rPr>
            <w:rStyle w:val="Hyperlink"/>
            <w:rFonts w:eastAsia="Times New Roman"/>
          </w:rPr>
          <w:t xml:space="preserve">Create </w:t>
        </w:r>
        <w:r w:rsidRPr="00C57B6A">
          <w:rPr>
            <w:rStyle w:val="Hyperlink"/>
            <w:rFonts w:eastAsia="Times New Roman"/>
          </w:rPr>
          <w:t xml:space="preserve">or Enroll </w:t>
        </w:r>
        <w:r w:rsidR="00434BD3" w:rsidRPr="00C57B6A">
          <w:rPr>
            <w:rStyle w:val="Hyperlink"/>
            <w:rFonts w:eastAsia="Times New Roman"/>
          </w:rPr>
          <w:t>a</w:t>
        </w:r>
        <w:r w:rsidRPr="00C57B6A">
          <w:rPr>
            <w:rStyle w:val="Hyperlink"/>
            <w:rFonts w:eastAsia="Times New Roman"/>
          </w:rPr>
          <w:t>n</w:t>
        </w:r>
        <w:r w:rsidR="00434BD3" w:rsidRPr="00C57B6A">
          <w:rPr>
            <w:rStyle w:val="Hyperlink"/>
            <w:rFonts w:eastAsia="Times New Roman"/>
          </w:rPr>
          <w:t xml:space="preserve"> </w:t>
        </w:r>
        <w:del w:id="353" w:author="Microsoft Office User" w:date="2020-07-06T13:54:00Z">
          <w:r w:rsidR="00434BD3" w:rsidRPr="00C57B6A" w:rsidDel="00C57B6A">
            <w:rPr>
              <w:rStyle w:val="Hyperlink"/>
              <w:rFonts w:eastAsia="Times New Roman"/>
            </w:rPr>
            <w:delText xml:space="preserve">new </w:delText>
          </w:r>
        </w:del>
        <w:r w:rsidR="00434BD3" w:rsidRPr="00C57B6A">
          <w:rPr>
            <w:rStyle w:val="Hyperlink"/>
            <w:rFonts w:eastAsia="Times New Roman"/>
          </w:rPr>
          <w:t>account</w:t>
        </w:r>
        <w:r>
          <w:rPr>
            <w:rFonts w:eastAsia="Times New Roman"/>
          </w:rPr>
          <w:fldChar w:fldCharType="end"/>
        </w:r>
      </w:ins>
      <w:r w:rsidR="00434BD3">
        <w:rPr>
          <w:rFonts w:eastAsia="Times New Roman"/>
        </w:rPr>
        <w:t xml:space="preserve"> in</w:t>
      </w:r>
      <w:ins w:id="354" w:author="Microsoft Office User" w:date="2020-07-06T13:54:00Z">
        <w:r>
          <w:rPr>
            <w:rFonts w:eastAsia="Times New Roman"/>
          </w:rPr>
          <w:t xml:space="preserve"> to AWS Control Tower using</w:t>
        </w:r>
      </w:ins>
      <w:r w:rsidR="00434BD3">
        <w:rPr>
          <w:rFonts w:eastAsia="Times New Roman"/>
        </w:rPr>
        <w:t xml:space="preserve"> account factory</w:t>
      </w:r>
      <w:ins w:id="355" w:author="Microsoft Office User" w:date="2020-07-06T13:54:00Z">
        <w:r>
          <w:rPr>
            <w:rFonts w:eastAsia="Times New Roman"/>
          </w:rPr>
          <w:t>.</w:t>
        </w:r>
      </w:ins>
      <w:bookmarkEnd w:id="352"/>
    </w:p>
    <w:p w14:paraId="706D677B" w14:textId="4B339B26" w:rsidR="00434BD3" w:rsidRPr="00434BD3" w:rsidRDefault="00B0796B" w:rsidP="00434BD3">
      <w:r w:rsidRPr="00B0796B">
        <w:rPr>
          <w:noProof/>
        </w:rPr>
        <w:drawing>
          <wp:inline distT="0" distB="0" distL="0" distR="0" wp14:anchorId="15D3E822" wp14:editId="39D4F04A">
            <wp:extent cx="4643927" cy="1936955"/>
            <wp:effectExtent l="0" t="0" r="444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818" cy="194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25A1" w14:textId="051D8105" w:rsidR="00434BD3" w:rsidRDefault="00434BD3" w:rsidP="00434BD3"/>
    <w:p w14:paraId="57EB589C" w14:textId="3C7D0861" w:rsidR="00434BD3" w:rsidRDefault="00B0796B" w:rsidP="00434BD3">
      <w:r>
        <w:t xml:space="preserve">Once the account has been created </w:t>
      </w:r>
      <w:ins w:id="356" w:author="Microsoft Office User" w:date="2020-07-06T13:55:00Z">
        <w:r w:rsidR="00C57B6A">
          <w:t xml:space="preserve">(usually takes around 30 minutes), </w:t>
        </w:r>
      </w:ins>
      <w:r>
        <w:t xml:space="preserve">check that status of the account </w:t>
      </w:r>
    </w:p>
    <w:p w14:paraId="0E426A99" w14:textId="77777777" w:rsidR="00B0796B" w:rsidRDefault="00B0796B" w:rsidP="00434BD3"/>
    <w:p w14:paraId="378DE709" w14:textId="09ED8DF7" w:rsidR="00434BD3" w:rsidRPr="00434BD3" w:rsidRDefault="00434BD3" w:rsidP="00434BD3">
      <w:r w:rsidRPr="00434BD3">
        <w:rPr>
          <w:noProof/>
        </w:rPr>
        <w:drawing>
          <wp:inline distT="0" distB="0" distL="0" distR="0" wp14:anchorId="3C55D320" wp14:editId="75B308AF">
            <wp:extent cx="4595198" cy="230392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564" cy="23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B104" w14:textId="77777777" w:rsidR="00B0796B" w:rsidRDefault="00B0796B" w:rsidP="00A908FA"/>
    <w:p w14:paraId="0E21082C" w14:textId="77777777" w:rsidR="00B0796B" w:rsidRDefault="00B0796B" w:rsidP="00A908FA">
      <w:r>
        <w:lastRenderedPageBreak/>
        <w:br/>
      </w:r>
    </w:p>
    <w:p w14:paraId="1C57E7EF" w14:textId="5C2033A5" w:rsidR="00B0796B" w:rsidRDefault="00B0796B" w:rsidP="00031328">
      <w:pPr>
        <w:spacing w:after="160" w:line="259" w:lineRule="auto"/>
      </w:pPr>
      <w:proofErr w:type="spellStart"/>
      <w:r>
        <w:t>Goto</w:t>
      </w:r>
      <w:proofErr w:type="spellEnd"/>
      <w:r>
        <w:t xml:space="preserve"> </w:t>
      </w:r>
      <w:proofErr w:type="spellStart"/>
      <w:r>
        <w:t>Cloudformation</w:t>
      </w:r>
      <w:proofErr w:type="spellEnd"/>
      <w:r>
        <w:t xml:space="preserve"> -&gt; </w:t>
      </w:r>
      <w:proofErr w:type="spellStart"/>
      <w:r>
        <w:t>StackSets</w:t>
      </w:r>
      <w:proofErr w:type="spellEnd"/>
      <w:r>
        <w:t xml:space="preserve"> and verify that a stack instance exists.</w:t>
      </w:r>
    </w:p>
    <w:p w14:paraId="10C162AD" w14:textId="77777777" w:rsidR="00031328" w:rsidRDefault="00031328" w:rsidP="00A908FA"/>
    <w:p w14:paraId="451DC8CA" w14:textId="50750415" w:rsidR="00B0796B" w:rsidRDefault="00B0796B" w:rsidP="00A908FA">
      <w:r w:rsidRPr="00B0796B">
        <w:rPr>
          <w:noProof/>
        </w:rPr>
        <w:drawing>
          <wp:inline distT="0" distB="0" distL="0" distR="0" wp14:anchorId="342A8214" wp14:editId="2957E64A">
            <wp:extent cx="4805083" cy="28711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58" cy="28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3F38" w14:textId="77777777" w:rsidR="00B0796B" w:rsidRDefault="00B0796B" w:rsidP="00A908FA"/>
    <w:p w14:paraId="10A4B481" w14:textId="77777777" w:rsidR="00B0796B" w:rsidRDefault="00B0796B" w:rsidP="00A908FA"/>
    <w:p w14:paraId="277D3829" w14:textId="2B9E2B1B" w:rsidR="003437A1" w:rsidRDefault="00B0796B" w:rsidP="00A908FA">
      <w:r>
        <w:t>Log into the new account and check that the StackSet has been applied.</w:t>
      </w:r>
    </w:p>
    <w:p w14:paraId="6DE87968" w14:textId="113CCBC1" w:rsidR="00192546" w:rsidRDefault="00192546" w:rsidP="00A908FA"/>
    <w:p w14:paraId="64617836" w14:textId="2137A3AB" w:rsidR="00192546" w:rsidRDefault="00192546" w:rsidP="00A908FA">
      <w:r>
        <w:t>The StackSet will configure two resources</w:t>
      </w:r>
    </w:p>
    <w:p w14:paraId="6E8EABA3" w14:textId="2E704111" w:rsidR="00192546" w:rsidRDefault="00192546" w:rsidP="00192546">
      <w:pPr>
        <w:pStyle w:val="ListParagraph"/>
        <w:numPr>
          <w:ilvl w:val="0"/>
          <w:numId w:val="29"/>
        </w:numPr>
      </w:pPr>
      <w:r>
        <w:t xml:space="preserve">IAM Role Named FalconDiscover </w:t>
      </w:r>
    </w:p>
    <w:p w14:paraId="237D0138" w14:textId="42A8BB16" w:rsidR="00192546" w:rsidRDefault="00192546" w:rsidP="00192546">
      <w:pPr>
        <w:pStyle w:val="ListParagraph"/>
        <w:numPr>
          <w:ilvl w:val="0"/>
          <w:numId w:val="29"/>
        </w:numPr>
      </w:pPr>
      <w:r>
        <w:t>Lambda Function to register the account with the Falcon Discover service</w:t>
      </w:r>
    </w:p>
    <w:p w14:paraId="31EC35DF" w14:textId="77777777" w:rsidR="00B0796B" w:rsidRDefault="00B0796B" w:rsidP="00A908FA"/>
    <w:p w14:paraId="29E6E690" w14:textId="63DD0A97" w:rsidR="00B0796B" w:rsidRDefault="00B0796B" w:rsidP="00A908FA">
      <w:r>
        <w:t>Verify that the IAM role has been configured in the new account</w:t>
      </w:r>
    </w:p>
    <w:p w14:paraId="644ADB79" w14:textId="3D83C9AE" w:rsidR="00B0796B" w:rsidRDefault="00B0796B" w:rsidP="00A908FA">
      <w:r w:rsidRPr="00B0796B">
        <w:rPr>
          <w:noProof/>
        </w:rPr>
        <w:drawing>
          <wp:inline distT="0" distB="0" distL="0" distR="0" wp14:anchorId="341DF929" wp14:editId="4B497D5A">
            <wp:extent cx="3419959" cy="2143748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9" cy="21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EF5B" w14:textId="398A4559" w:rsidR="00B0796B" w:rsidRDefault="00B0796B" w:rsidP="00A908FA"/>
    <w:p w14:paraId="08933AF5" w14:textId="04ED3735" w:rsidR="00B0796B" w:rsidRDefault="00B0796B" w:rsidP="00A908FA">
      <w:r>
        <w:t>Go to CloudWatch</w:t>
      </w:r>
      <w:ins w:id="357" w:author="Microsoft Office User" w:date="2020-07-06T13:55:00Z">
        <w:r w:rsidR="00C57B6A">
          <w:t xml:space="preserve"> logs</w:t>
        </w:r>
      </w:ins>
      <w:r>
        <w:t xml:space="preserve"> and verify that the lambda function created has run and successfully and registered the account. </w:t>
      </w:r>
    </w:p>
    <w:p w14:paraId="53200B92" w14:textId="6DE64744" w:rsidR="00B0796B" w:rsidRDefault="00B0796B" w:rsidP="00A908FA"/>
    <w:p w14:paraId="3648F5E9" w14:textId="462E767C" w:rsidR="00B0796B" w:rsidRDefault="00B0796B" w:rsidP="00A908FA">
      <w:r w:rsidRPr="00B0796B">
        <w:rPr>
          <w:noProof/>
        </w:rPr>
        <w:lastRenderedPageBreak/>
        <w:drawing>
          <wp:inline distT="0" distB="0" distL="0" distR="0" wp14:anchorId="7F8448FC" wp14:editId="5F596E8A">
            <wp:extent cx="4459170" cy="2108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170" cy="21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60F" w14:textId="080885AD" w:rsidR="00321B9C" w:rsidRDefault="00321B9C" w:rsidP="00075D13">
      <w:pPr>
        <w:pStyle w:val="Heading2"/>
        <w:rPr>
          <w:ins w:id="358" w:author="Microsoft Office User" w:date="2020-07-06T13:59:00Z"/>
          <w:rFonts w:eastAsia="Times New Roman"/>
        </w:rPr>
      </w:pPr>
    </w:p>
    <w:p w14:paraId="49FCE88E" w14:textId="1005522F" w:rsidR="00C57B6A" w:rsidRDefault="00C57B6A">
      <w:pPr>
        <w:rPr>
          <w:ins w:id="359" w:author="Microsoft Office User" w:date="2020-07-07T00:00:00Z"/>
        </w:rPr>
      </w:pPr>
    </w:p>
    <w:p w14:paraId="372E9776" w14:textId="1EFBB76E" w:rsidR="002E0DE2" w:rsidRDefault="002E0DE2">
      <w:pPr>
        <w:rPr>
          <w:ins w:id="360" w:author="Microsoft Office User" w:date="2020-07-07T00:01:00Z"/>
        </w:rPr>
      </w:pPr>
      <w:ins w:id="361" w:author="Microsoft Office User" w:date="2020-07-07T00:00:00Z">
        <w:r w:rsidRPr="00536DD2">
          <w:rPr>
            <w:b/>
            <w:bCs/>
          </w:rPr>
          <w:t xml:space="preserve">Step </w:t>
        </w:r>
        <w:r>
          <w:rPr>
            <w:b/>
            <w:bCs/>
          </w:rPr>
          <w:t>2</w:t>
        </w:r>
        <w:r w:rsidRPr="00536DD2">
          <w:rPr>
            <w:b/>
            <w:bCs/>
          </w:rPr>
          <w:t>.</w:t>
        </w:r>
      </w:ins>
      <w:ins w:id="362" w:author="Microsoft Office User" w:date="2020-07-07T00:01:00Z">
        <w:r>
          <w:rPr>
            <w:b/>
            <w:bCs/>
          </w:rPr>
          <w:t>5</w:t>
        </w:r>
      </w:ins>
      <w:ins w:id="363" w:author="Microsoft Office User" w:date="2020-07-07T00:00:00Z">
        <w:r w:rsidRPr="00536DD2">
          <w:rPr>
            <w:b/>
            <w:bCs/>
          </w:rPr>
          <w:t>:</w:t>
        </w:r>
        <w:r w:rsidRPr="00536DD2">
          <w:t xml:space="preserve"> </w:t>
        </w:r>
        <w:r>
          <w:t xml:space="preserve">Check the Discover accounts </w:t>
        </w:r>
      </w:ins>
    </w:p>
    <w:p w14:paraId="39B8B8C0" w14:textId="7E9463A8" w:rsidR="002E0DE2" w:rsidRDefault="002E0DE2">
      <w:pPr>
        <w:rPr>
          <w:ins w:id="364" w:author="Microsoft Office User" w:date="2020-07-07T00:01:00Z"/>
        </w:rPr>
      </w:pPr>
    </w:p>
    <w:p w14:paraId="1DC00FEE" w14:textId="71A0502C" w:rsidR="002E0DE2" w:rsidRDefault="002E0DE2">
      <w:pPr>
        <w:rPr>
          <w:ins w:id="365" w:author="Microsoft Office User" w:date="2020-07-07T00:01:00Z"/>
        </w:rPr>
      </w:pPr>
      <w:ins w:id="366" w:author="Microsoft Office User" w:date="2020-07-07T00:01:00Z">
        <w:r>
          <w:t>Log into the Crowdstrike console and check the account status.</w:t>
        </w:r>
      </w:ins>
    </w:p>
    <w:p w14:paraId="2E30A80A" w14:textId="79BFA028" w:rsidR="002E0DE2" w:rsidRDefault="00EA2380">
      <w:pPr>
        <w:rPr>
          <w:ins w:id="367" w:author="Microsoft Office User" w:date="2020-07-07T00:07:00Z"/>
        </w:rPr>
      </w:pPr>
      <w:ins w:id="368" w:author="Microsoft Office User" w:date="2020-07-07T00:02:00Z">
        <w:r>
          <w:t>Navigate to Discover – Amazon Web Services</w:t>
        </w:r>
      </w:ins>
      <w:ins w:id="369" w:author="Microsoft Office User" w:date="2020-07-07T00:06:00Z">
        <w:r w:rsidR="00AB1F23">
          <w:t xml:space="preserve"> - Ac</w:t>
        </w:r>
      </w:ins>
      <w:ins w:id="370" w:author="Microsoft Office User" w:date="2020-07-07T00:07:00Z">
        <w:r w:rsidR="00AB1F23">
          <w:t>counts.</w:t>
        </w:r>
      </w:ins>
    </w:p>
    <w:p w14:paraId="4770263A" w14:textId="5F67E93A" w:rsidR="00AB1F23" w:rsidRDefault="00AB1F23">
      <w:pPr>
        <w:rPr>
          <w:ins w:id="371" w:author="Microsoft Office User" w:date="2020-07-07T00:02:00Z"/>
        </w:rPr>
      </w:pPr>
      <w:ins w:id="372" w:author="Microsoft Office User" w:date="2020-07-07T00:07:00Z">
        <w:r>
          <w:t xml:space="preserve">The screen below will show the accounts that have been added </w:t>
        </w:r>
      </w:ins>
    </w:p>
    <w:p w14:paraId="30D0D635" w14:textId="77777777" w:rsidR="00EA2380" w:rsidRPr="002E0DE2" w:rsidRDefault="00EA2380">
      <w:pPr>
        <w:rPr>
          <w:b/>
          <w:bCs/>
          <w:rPrChange w:id="373" w:author="Microsoft Office User" w:date="2020-07-07T00:01:00Z">
            <w:rPr/>
          </w:rPrChange>
        </w:rPr>
        <w:pPrChange w:id="374" w:author="Microsoft Office User" w:date="2020-07-06T13:59:00Z">
          <w:pPr>
            <w:pStyle w:val="Heading2"/>
          </w:pPr>
        </w:pPrChange>
      </w:pPr>
    </w:p>
    <w:p w14:paraId="5653688C" w14:textId="45263183" w:rsidR="00BC4DFC" w:rsidDel="00EA2380" w:rsidRDefault="00BC4DFC" w:rsidP="00BC4DFC">
      <w:pPr>
        <w:rPr>
          <w:moveFrom w:id="375" w:author="Microsoft Office User" w:date="2020-07-07T00:05:00Z"/>
        </w:rPr>
      </w:pPr>
      <w:moveFromRangeStart w:id="376" w:author="Microsoft Office User" w:date="2020-07-07T00:05:00Z" w:name="move44972733"/>
      <w:moveFrom w:id="377" w:author="Microsoft Office User" w:date="2020-07-07T00:05:00Z">
        <w:r w:rsidDel="00EA2380">
          <w:t>A script may be run post deployment to check the status of the accounts in Crowds</w:t>
        </w:r>
        <w:r w:rsidR="00CC1B8D" w:rsidDel="00EA2380">
          <w:t>t</w:t>
        </w:r>
        <w:r w:rsidDel="00EA2380">
          <w:t>rike</w:t>
        </w:r>
      </w:moveFrom>
    </w:p>
    <w:p w14:paraId="7B1E19E6" w14:textId="654647FA" w:rsidR="00BC4DFC" w:rsidDel="00EA2380" w:rsidRDefault="00BC4DFC" w:rsidP="00BC4DFC">
      <w:pPr>
        <w:rPr>
          <w:moveFrom w:id="378" w:author="Microsoft Office User" w:date="2020-07-07T00:05:00Z"/>
        </w:rPr>
      </w:pPr>
    </w:p>
    <w:p w14:paraId="29072534" w14:textId="32FC3968" w:rsidR="00BC4DFC" w:rsidDel="00EA2380" w:rsidRDefault="00BC4DFC" w:rsidP="00BC4DFC">
      <w:pPr>
        <w:rPr>
          <w:moveFrom w:id="379" w:author="Microsoft Office User" w:date="2020-07-07T00:05:00Z"/>
        </w:rPr>
      </w:pPr>
      <w:moveFrom w:id="380" w:author="Microsoft Office User" w:date="2020-07-07T00:05:00Z">
        <w:r w:rsidDel="00EA2380">
          <w:t>The script is named “</w:t>
        </w:r>
        <w:r w:rsidRPr="00BC4DFC" w:rsidDel="00EA2380">
          <w:rPr>
            <w:rStyle w:val="IntenseEmphasis"/>
          </w:rPr>
          <w:t>check_discover_accounts</w:t>
        </w:r>
        <w:r w:rsidDel="00EA2380">
          <w:rPr>
            <w:rStyle w:val="IntenseEmphasis"/>
          </w:rPr>
          <w:t>.py</w:t>
        </w:r>
        <w:r w:rsidDel="00EA2380">
          <w:t>”</w:t>
        </w:r>
      </w:moveFrom>
    </w:p>
    <w:p w14:paraId="065F8022" w14:textId="6565F931" w:rsidR="00BC4DFC" w:rsidDel="00EA2380" w:rsidRDefault="00BC4DFC" w:rsidP="00BC4DFC">
      <w:pPr>
        <w:rPr>
          <w:moveFrom w:id="381" w:author="Microsoft Office User" w:date="2020-07-07T00:05:00Z"/>
        </w:rPr>
      </w:pPr>
      <w:moveFrom w:id="382" w:author="Microsoft Office User" w:date="2020-07-07T00:05:00Z">
        <w:r w:rsidDel="00EA2380">
          <w:t>The script will check the status of the accounts and report any issues that require attention.</w:t>
        </w:r>
      </w:moveFrom>
    </w:p>
    <w:p w14:paraId="23F25144" w14:textId="21330A63" w:rsidR="00EA2380" w:rsidRDefault="00BC4DFC" w:rsidP="00BC4DFC">
      <w:moveFrom w:id="383" w:author="Microsoft Office User" w:date="2020-07-07T00:05:00Z">
        <w:r w:rsidDel="00EA2380">
          <w:t>Example output</w:t>
        </w:r>
      </w:moveFrom>
      <w:moveFromRangeEnd w:id="376"/>
    </w:p>
    <w:p w14:paraId="3245689D" w14:textId="533752BE" w:rsidR="00BC4DFC" w:rsidRDefault="00EA2380" w:rsidP="00BC4DFC">
      <w:pPr>
        <w:rPr>
          <w:ins w:id="384" w:author="Microsoft Office User" w:date="2020-07-07T00:06:00Z"/>
        </w:rPr>
      </w:pPr>
      <w:ins w:id="385" w:author="Microsoft Office User" w:date="2020-07-07T00:04:00Z">
        <w:r w:rsidRPr="00EA2380">
          <w:rPr>
            <w:rFonts w:ascii="Menlo" w:eastAsiaTheme="minorHAnsi" w:hAnsi="Menlo" w:cs="Menlo"/>
            <w:color w:val="000000"/>
            <w:sz w:val="16"/>
            <w:szCs w:val="16"/>
            <w:lang w:val="en-GB"/>
          </w:rPr>
          <w:drawing>
            <wp:inline distT="0" distB="0" distL="0" distR="0" wp14:anchorId="35E35DB8" wp14:editId="048D5BC8">
              <wp:extent cx="6188710" cy="26416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88710" cy="2641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6E1AC5" w14:textId="77059F93" w:rsidR="00AB1F23" w:rsidRDefault="00AB1F23" w:rsidP="00BC4DFC">
      <w:pPr>
        <w:rPr>
          <w:ins w:id="386" w:author="Microsoft Office User" w:date="2020-07-07T00:06:00Z"/>
        </w:rPr>
      </w:pPr>
    </w:p>
    <w:p w14:paraId="2DC7CA75" w14:textId="77777777" w:rsidR="00AB1F23" w:rsidRDefault="00AB1F23" w:rsidP="00BC4DFC"/>
    <w:p w14:paraId="71172F30" w14:textId="77777777" w:rsidR="00EA2380" w:rsidRDefault="00EA2380" w:rsidP="00EA2380">
      <w:pPr>
        <w:rPr>
          <w:moveTo w:id="387" w:author="Microsoft Office User" w:date="2020-07-07T00:05:00Z"/>
        </w:rPr>
      </w:pPr>
      <w:moveToRangeStart w:id="388" w:author="Microsoft Office User" w:date="2020-07-07T00:05:00Z" w:name="move44972733"/>
      <w:moveTo w:id="389" w:author="Microsoft Office User" w:date="2020-07-07T00:05:00Z">
        <w:r>
          <w:t>A script may be run post deployment to check the status of the accounts in Crowdstrike</w:t>
        </w:r>
      </w:moveTo>
    </w:p>
    <w:p w14:paraId="217A4145" w14:textId="77777777" w:rsidR="00EA2380" w:rsidRDefault="00EA2380" w:rsidP="00EA2380">
      <w:pPr>
        <w:rPr>
          <w:moveTo w:id="390" w:author="Microsoft Office User" w:date="2020-07-07T00:05:00Z"/>
        </w:rPr>
      </w:pPr>
    </w:p>
    <w:p w14:paraId="6A26BF38" w14:textId="77777777" w:rsidR="00EA2380" w:rsidRDefault="00EA2380" w:rsidP="00EA2380">
      <w:pPr>
        <w:rPr>
          <w:moveTo w:id="391" w:author="Microsoft Office User" w:date="2020-07-07T00:05:00Z"/>
        </w:rPr>
      </w:pPr>
      <w:moveTo w:id="392" w:author="Microsoft Office User" w:date="2020-07-07T00:05:00Z">
        <w:r>
          <w:t>The script is named “</w:t>
        </w:r>
        <w:r w:rsidRPr="00BC4DFC">
          <w:rPr>
            <w:rStyle w:val="IntenseEmphasis"/>
          </w:rPr>
          <w:t>check_discover_accounts</w:t>
        </w:r>
        <w:r>
          <w:rPr>
            <w:rStyle w:val="IntenseEmphasis"/>
          </w:rPr>
          <w:t>.py</w:t>
        </w:r>
        <w:r>
          <w:t>”</w:t>
        </w:r>
      </w:moveTo>
    </w:p>
    <w:p w14:paraId="6B82A84C" w14:textId="77777777" w:rsidR="00EA2380" w:rsidRDefault="00EA2380" w:rsidP="00EA2380">
      <w:pPr>
        <w:rPr>
          <w:moveTo w:id="393" w:author="Microsoft Office User" w:date="2020-07-07T00:05:00Z"/>
        </w:rPr>
      </w:pPr>
      <w:moveTo w:id="394" w:author="Microsoft Office User" w:date="2020-07-07T00:05:00Z">
        <w:r>
          <w:t>The script will check the status of the accounts and report any issues that require attention.</w:t>
        </w:r>
      </w:moveTo>
    </w:p>
    <w:p w14:paraId="0E7F6D77" w14:textId="77777777" w:rsidR="00EA2380" w:rsidRDefault="00EA2380" w:rsidP="00EA2380">
      <w:pPr>
        <w:rPr>
          <w:moveTo w:id="395" w:author="Microsoft Office User" w:date="2020-07-07T00:05:00Z"/>
        </w:rPr>
      </w:pPr>
      <w:moveTo w:id="396" w:author="Microsoft Office User" w:date="2020-07-07T00:05:00Z">
        <w:r>
          <w:t>Example output</w:t>
        </w:r>
      </w:moveTo>
    </w:p>
    <w:moveToRangeEnd w:id="388"/>
    <w:p w14:paraId="40289CE1" w14:textId="77777777" w:rsidR="00EA2380" w:rsidRDefault="00EA2380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ins w:id="397" w:author="Microsoft Office User" w:date="2020-07-07T00:05:00Z"/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65B3F1FE" w14:textId="3E222D1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These accounts have problems </w:t>
      </w:r>
    </w:p>
    <w:p w14:paraId="43578007" w14:textId="093C46FE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AWS 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AccountId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: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7442533XXXX</w:t>
      </w:r>
    </w:p>
    <w:p w14:paraId="0ED775D2" w14:textId="040FD821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Reason: Assume role failed. IAM role 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and/or ex</w:t>
      </w:r>
      <w:ins w:id="398" w:author="Microsoft Office User" w:date="2020-07-07T00:04:00Z">
        <w:r w:rsidR="00EA2380" w:rsidRPr="00EA2380">
          <w:rPr>
            <w:noProof/>
          </w:rPr>
          <w:t xml:space="preserve"> </w:t>
        </w:r>
      </w:ins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ternal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is invalid.</w:t>
      </w:r>
    </w:p>
    <w:p w14:paraId="7ACFB4A1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{</w:t>
      </w:r>
    </w:p>
    <w:p w14:paraId="0D517F4D" w14:textId="49518B7D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"id":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7442533XXXX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0A8D555D" w14:textId="22522A65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iam_role_arn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arn:aws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:iam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::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7442533XXXX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:role/FalconDiscover",</w:t>
      </w:r>
    </w:p>
    <w:p w14:paraId="6B108096" w14:textId="293704A6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external_id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PxovOosuc</w:t>
      </w:r>
      <w:r>
        <w:rPr>
          <w:rFonts w:ascii="Menlo" w:eastAsiaTheme="minorHAnsi" w:hAnsi="Menlo" w:cs="Menlo"/>
          <w:color w:val="000000"/>
          <w:sz w:val="16"/>
          <w:szCs w:val="16"/>
          <w:lang w:val="en-GB"/>
        </w:rPr>
        <w:t>XXXXXXX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7321F659" w14:textId="301F66FF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cloudtrail_bucket_owner_id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00488111XXXX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78F497E9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lastRenderedPageBreak/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cloudtrail_bucket_region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"eu-west-1"</w:t>
      </w:r>
    </w:p>
    <w:p w14:paraId="5A74AEEB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}</w:t>
      </w:r>
    </w:p>
    <w:p w14:paraId="49674F27" w14:textId="003DBF38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AWS 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AccountId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: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10680890XXXX</w:t>
      </w:r>
    </w:p>
    <w:p w14:paraId="1B546695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Reason: Assume role failed. IAM role 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and/or external is invalid.</w:t>
      </w:r>
    </w:p>
    <w:p w14:paraId="0FF02CB0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{</w:t>
      </w:r>
    </w:p>
    <w:p w14:paraId="0BEF0527" w14:textId="6A92BCE3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"id":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10680890XXXX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6BA558E5" w14:textId="3A8430ED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iam_role_arn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arn:aws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:iam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::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10680890XXXX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:role/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CrowdStrikeFalcontest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41503E14" w14:textId="6112C191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external_id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"afu79FB4</w:t>
      </w:r>
      <w:r>
        <w:rPr>
          <w:rFonts w:ascii="Menlo" w:eastAsiaTheme="minorHAnsi" w:hAnsi="Menlo" w:cs="Menlo"/>
          <w:color w:val="000000"/>
          <w:sz w:val="16"/>
          <w:szCs w:val="16"/>
          <w:lang w:val="en-GB"/>
        </w:rPr>
        <w:t>XXXXXX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3E6A6CE4" w14:textId="1D88F3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cloudtrail_bucket_owner_id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00488111XXXX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13E048B0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cloudtrail_bucket_region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"eu-west-1"</w:t>
      </w:r>
    </w:p>
    <w:p w14:paraId="1E5143F5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}</w:t>
      </w:r>
    </w:p>
    <w:p w14:paraId="2EA8D470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1DEA9CA3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These accounts are ok </w:t>
      </w:r>
    </w:p>
    <w:p w14:paraId="4C87EBC9" w14:textId="481C656B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ab/>
        <w:t xml:space="preserve">Account: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00488111XXXX</w:t>
      </w:r>
    </w:p>
    <w:p w14:paraId="72CEF62F" w14:textId="0DF05D8C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ab/>
        <w:t xml:space="preserve">Account: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31684431XXXX</w:t>
      </w:r>
    </w:p>
    <w:p w14:paraId="0F567A45" w14:textId="77777777" w:rsidR="00D057EA" w:rsidRPr="00D057EA" w:rsidRDefault="00D057EA" w:rsidP="00A908FA"/>
    <w:p w14:paraId="0C32CA50" w14:textId="7384DF57" w:rsidR="00732C4E" w:rsidRPr="003437A1" w:rsidDel="002E0782" w:rsidRDefault="00732C4E" w:rsidP="00732C4E">
      <w:pPr>
        <w:rPr>
          <w:del w:id="399" w:author="Microsoft Office User" w:date="2020-07-06T14:08:00Z"/>
        </w:rPr>
      </w:pPr>
    </w:p>
    <w:p w14:paraId="6071D445" w14:textId="4D0F0601" w:rsidR="006F7D4F" w:rsidRDefault="00F51FE1" w:rsidP="00075D13">
      <w:bookmarkStart w:id="400" w:name="_Toc44972972"/>
      <w:r w:rsidRPr="00536DD2">
        <w:rPr>
          <w:rStyle w:val="Heading1Char"/>
        </w:rPr>
        <w:t>Additional resources</w:t>
      </w:r>
      <w:bookmarkEnd w:id="400"/>
      <w:r w:rsidRPr="00536DD2">
        <w:t xml:space="preserve"> </w:t>
      </w:r>
    </w:p>
    <w:p w14:paraId="720F6FA4" w14:textId="77777777" w:rsidR="00661260" w:rsidRPr="00661260" w:rsidRDefault="00661260" w:rsidP="00075D13">
      <w:pPr>
        <w:rPr>
          <w:b/>
          <w:bCs/>
        </w:rPr>
      </w:pPr>
      <w:r w:rsidRPr="00661260">
        <w:rPr>
          <w:b/>
          <w:bCs/>
        </w:rPr>
        <w:t>ID When Granting Access to Your AWS Resources to a Third Party</w:t>
      </w:r>
    </w:p>
    <w:p w14:paraId="553AE62E" w14:textId="77777777" w:rsidR="00661260" w:rsidRPr="00D07693" w:rsidRDefault="0078673D" w:rsidP="00B65D6E">
      <w:hyperlink r:id="rId47" w:history="1">
        <w:r w:rsidR="00661260">
          <w:rPr>
            <w:rStyle w:val="Hyperlink"/>
          </w:rPr>
          <w:t>https://docs.aws.amazon.com/IAM/latest/UserGuide/id_roles_create_for-user_externalid.html</w:t>
        </w:r>
      </w:hyperlink>
    </w:p>
    <w:p w14:paraId="6DBD3C47" w14:textId="77777777" w:rsidR="00661260" w:rsidRPr="00661260" w:rsidRDefault="00661260" w:rsidP="007A6298">
      <w:pPr>
        <w:pStyle w:val="paragraph"/>
        <w:textAlignment w:val="baseline"/>
        <w:rPr>
          <w:rStyle w:val="normaltextrun"/>
          <w:rFonts w:ascii="Calibri" w:eastAsiaTheme="majorEastAsia" w:hAnsi="Calibri"/>
          <w:b/>
          <w:bCs/>
          <w:sz w:val="22"/>
          <w:szCs w:val="22"/>
        </w:rPr>
      </w:pPr>
      <w:r w:rsidRPr="00661260">
        <w:rPr>
          <w:rStyle w:val="normaltextrun"/>
          <w:rFonts w:ascii="Calibri" w:eastAsiaTheme="majorEastAsia" w:hAnsi="Calibri"/>
          <w:b/>
          <w:bCs/>
          <w:sz w:val="22"/>
          <w:szCs w:val="22"/>
        </w:rPr>
        <w:t>If you are new to AWS, see Getting Started with AWS:</w:t>
      </w:r>
    </w:p>
    <w:p w14:paraId="4F9D5970" w14:textId="338AC53B" w:rsidR="00661260" w:rsidRPr="00536DD2" w:rsidRDefault="00661260" w:rsidP="007A6298">
      <w:pPr>
        <w:pStyle w:val="paragraph"/>
        <w:textAlignment w:val="baseline"/>
      </w:pPr>
      <w:r w:rsidRPr="00536DD2">
        <w:rPr>
          <w:rStyle w:val="normaltextrun"/>
          <w:rFonts w:ascii="Calibri" w:eastAsiaTheme="majorEastAsia" w:hAnsi="Calibri"/>
          <w:sz w:val="22"/>
          <w:szCs w:val="22"/>
        </w:rPr>
        <w:t xml:space="preserve"> </w:t>
      </w:r>
      <w:hyperlink r:id="rId48" w:history="1">
        <w:r w:rsidRPr="00536DD2">
          <w:rPr>
            <w:rStyle w:val="Hyperlink"/>
            <w:rFonts w:ascii="Calibri" w:eastAsiaTheme="majorEastAsia" w:hAnsi="Calibri"/>
            <w:sz w:val="22"/>
            <w:szCs w:val="22"/>
          </w:rPr>
          <w:t>https://aws.amazon.com/getting-started/</w:t>
        </w:r>
      </w:hyperlink>
      <w:r w:rsidRPr="00536DD2">
        <w:rPr>
          <w:rStyle w:val="normaltextrun"/>
          <w:rFonts w:ascii="Calibri" w:eastAsiaTheme="majorEastAsia" w:hAnsi="Calibri"/>
          <w:sz w:val="22"/>
          <w:szCs w:val="22"/>
        </w:rPr>
        <w:t>. </w:t>
      </w:r>
      <w:r w:rsidRPr="00536DD2">
        <w:rPr>
          <w:rStyle w:val="eop"/>
          <w:rFonts w:ascii="Calibri" w:eastAsiaTheme="majorEastAsia" w:hAnsi="Calibri"/>
          <w:sz w:val="22"/>
          <w:szCs w:val="22"/>
        </w:rPr>
        <w:t> </w:t>
      </w:r>
    </w:p>
    <w:p w14:paraId="3684E67D" w14:textId="77777777" w:rsidR="00661260" w:rsidRPr="00661260" w:rsidRDefault="00661260" w:rsidP="0036728D">
      <w:pPr>
        <w:pStyle w:val="paragraph"/>
        <w:textAlignment w:val="baseline"/>
        <w:rPr>
          <w:rStyle w:val="normaltextrun"/>
          <w:rFonts w:ascii="Calibri" w:eastAsiaTheme="majorEastAsia" w:hAnsi="Calibri"/>
          <w:b/>
          <w:bCs/>
          <w:sz w:val="22"/>
          <w:szCs w:val="22"/>
        </w:rPr>
      </w:pPr>
      <w:r w:rsidRPr="00661260">
        <w:rPr>
          <w:rStyle w:val="normaltextrun"/>
          <w:rFonts w:ascii="Calibri" w:eastAsiaTheme="majorEastAsia" w:hAnsi="Calibri"/>
          <w:b/>
          <w:bCs/>
          <w:sz w:val="22"/>
          <w:szCs w:val="22"/>
        </w:rPr>
        <w:t>For additional information on AWS Marketplace, see:</w:t>
      </w:r>
    </w:p>
    <w:p w14:paraId="627CF8A6" w14:textId="13942CBC" w:rsidR="00661260" w:rsidRPr="00536DD2" w:rsidRDefault="00661260" w:rsidP="00BD2BA6">
      <w:pPr>
        <w:pStyle w:val="paragraph"/>
        <w:textAlignment w:val="baseline"/>
        <w:rPr>
          <w:rStyle w:val="normaltextrun"/>
          <w:rFonts w:ascii="Calibri" w:eastAsiaTheme="majorEastAsia" w:hAnsi="Calibri"/>
          <w:sz w:val="22"/>
          <w:szCs w:val="22"/>
        </w:rPr>
      </w:pPr>
      <w:r w:rsidRPr="00536DD2">
        <w:rPr>
          <w:rStyle w:val="normaltextrun"/>
          <w:rFonts w:ascii="Calibri" w:eastAsiaTheme="majorEastAsia" w:hAnsi="Calibri"/>
          <w:sz w:val="22"/>
          <w:szCs w:val="22"/>
        </w:rPr>
        <w:t xml:space="preserve"> </w:t>
      </w:r>
      <w:hyperlink r:id="rId49" w:history="1">
        <w:r w:rsidRPr="00536DD2">
          <w:rPr>
            <w:rStyle w:val="Hyperlink"/>
            <w:rFonts w:ascii="Calibri" w:eastAsiaTheme="majorEastAsia" w:hAnsi="Calibri"/>
            <w:sz w:val="22"/>
            <w:szCs w:val="22"/>
          </w:rPr>
          <w:t>https://aws.amazon.com/marketplace/help/about-us?ref_=footer_nav_about_aws_marketplace</w:t>
        </w:r>
      </w:hyperlink>
      <w:r w:rsidRPr="00536DD2">
        <w:rPr>
          <w:rStyle w:val="normaltextrun"/>
          <w:rFonts w:ascii="Calibri" w:eastAsiaTheme="majorEastAsia" w:hAnsi="Calibri"/>
          <w:sz w:val="22"/>
          <w:szCs w:val="22"/>
        </w:rPr>
        <w:t>.</w:t>
      </w:r>
    </w:p>
    <w:p w14:paraId="36D0B31D" w14:textId="77777777" w:rsidR="00661260" w:rsidRPr="00661260" w:rsidRDefault="00661260" w:rsidP="00BD2BA6">
      <w:pPr>
        <w:pStyle w:val="paragraph"/>
        <w:textAlignment w:val="baseline"/>
        <w:rPr>
          <w:rStyle w:val="normaltextrun"/>
          <w:rFonts w:ascii="Calibri" w:eastAsiaTheme="majorEastAsia" w:hAnsi="Calibri"/>
          <w:b/>
          <w:bCs/>
          <w:sz w:val="22"/>
          <w:szCs w:val="22"/>
        </w:rPr>
      </w:pPr>
      <w:r w:rsidRPr="00661260">
        <w:rPr>
          <w:rStyle w:val="normaltextrun"/>
          <w:rFonts w:ascii="Calibri" w:eastAsiaTheme="majorEastAsia" w:hAnsi="Calibri"/>
          <w:b/>
          <w:bCs/>
          <w:sz w:val="22"/>
          <w:szCs w:val="22"/>
        </w:rPr>
        <w:t>To get started with AWS Control Tower:</w:t>
      </w:r>
    </w:p>
    <w:p w14:paraId="6F5BE5C6" w14:textId="764B0376" w:rsidR="00661260" w:rsidRPr="00536DD2" w:rsidRDefault="0078673D" w:rsidP="00BD2BA6">
      <w:pPr>
        <w:pStyle w:val="paragraph"/>
        <w:textAlignment w:val="baseline"/>
        <w:rPr>
          <w:rStyle w:val="normaltextrun"/>
          <w:rFonts w:ascii="Calibri" w:eastAsiaTheme="majorEastAsia" w:hAnsi="Calibri"/>
          <w:sz w:val="22"/>
          <w:szCs w:val="22"/>
        </w:rPr>
      </w:pPr>
      <w:hyperlink r:id="rId50" w:history="1">
        <w:r w:rsidR="00661260" w:rsidRPr="00536DD2">
          <w:rPr>
            <w:rStyle w:val="Hyperlink"/>
            <w:rFonts w:ascii="Calibri" w:eastAsiaTheme="majorEastAsia" w:hAnsi="Calibri"/>
            <w:sz w:val="22"/>
            <w:szCs w:val="22"/>
          </w:rPr>
          <w:t>https://docs.aws.amazon.com/controltower/latest/userguide/getting-started-with-control-tower.html</w:t>
        </w:r>
      </w:hyperlink>
    </w:p>
    <w:p w14:paraId="5466426F" w14:textId="114E41BB" w:rsidR="00661260" w:rsidRDefault="00661260" w:rsidP="00A908FA"/>
    <w:p w14:paraId="023C578A" w14:textId="2E1839D9" w:rsidR="00E51D0D" w:rsidRDefault="00E51D0D" w:rsidP="0069695D">
      <w:bookmarkStart w:id="401" w:name="_Toc44972973"/>
      <w:r>
        <w:rPr>
          <w:rStyle w:val="Heading1Char"/>
        </w:rPr>
        <w:t>CrowdStrike Resources</w:t>
      </w:r>
      <w:bookmarkEnd w:id="401"/>
    </w:p>
    <w:p w14:paraId="0436EF4C" w14:textId="77777777" w:rsidR="00E51D0D" w:rsidRDefault="00E51D0D" w:rsidP="00075D13">
      <w:r w:rsidRPr="00E51D0D">
        <w:rPr>
          <w:b/>
          <w:bCs/>
        </w:rPr>
        <w:t>To learn more about CrowdStrike</w:t>
      </w:r>
      <w:r>
        <w:t xml:space="preserve">: </w:t>
      </w:r>
    </w:p>
    <w:p w14:paraId="31F220A5" w14:textId="77777777" w:rsidR="00E51D0D" w:rsidRDefault="0078673D" w:rsidP="00075D13">
      <w:hyperlink r:id="rId51" w:history="1">
        <w:r w:rsidR="00E51D0D" w:rsidRPr="00E51D0D">
          <w:rPr>
            <w:rStyle w:val="Hyperlink"/>
          </w:rPr>
          <w:t>CrowdStrike on APN</w:t>
        </w:r>
      </w:hyperlink>
    </w:p>
    <w:p w14:paraId="0AB54731" w14:textId="5797056D" w:rsidR="00E51D0D" w:rsidRDefault="0078673D" w:rsidP="00075D13">
      <w:hyperlink r:id="rId52" w:history="1">
        <w:r w:rsidR="00E51D0D" w:rsidRPr="00E51D0D">
          <w:rPr>
            <w:rStyle w:val="Hyperlink"/>
          </w:rPr>
          <w:t>CrowdStrike website</w:t>
        </w:r>
      </w:hyperlink>
      <w:r w:rsidR="00E51D0D" w:rsidRPr="00E51D0D">
        <w:t xml:space="preserve"> </w:t>
      </w:r>
    </w:p>
    <w:p w14:paraId="734CD05E" w14:textId="03CE0167" w:rsidR="00E51D0D" w:rsidRDefault="00C478BF" w:rsidP="00075D13">
      <w:pPr>
        <w:rPr>
          <w:b/>
          <w:bCs/>
        </w:rPr>
      </w:pPr>
      <w:r>
        <w:rPr>
          <w:b/>
          <w:bCs/>
        </w:rPr>
        <w:t xml:space="preserve">To check out different </w:t>
      </w:r>
      <w:r w:rsidR="00E51D0D" w:rsidRPr="00E51D0D">
        <w:rPr>
          <w:b/>
          <w:bCs/>
        </w:rPr>
        <w:t>CrowdStrike AWS Marketplace Listings</w:t>
      </w:r>
    </w:p>
    <w:p w14:paraId="64F2C0CA" w14:textId="47D0FB45" w:rsidR="00E51D0D" w:rsidRDefault="0078673D" w:rsidP="00075D13">
      <w:hyperlink r:id="rId53" w:history="1">
        <w:r w:rsidR="00E51D0D" w:rsidRPr="00E51D0D">
          <w:rPr>
            <w:rStyle w:val="Hyperlink"/>
          </w:rPr>
          <w:t>CrowdStrike AWS Marketplace Listings</w:t>
        </w:r>
      </w:hyperlink>
    </w:p>
    <w:p w14:paraId="37446F44" w14:textId="60D8211E" w:rsidR="00E51D0D" w:rsidRDefault="00C478BF" w:rsidP="00075D13">
      <w:pPr>
        <w:rPr>
          <w:b/>
          <w:bCs/>
        </w:rPr>
      </w:pPr>
      <w:r>
        <w:rPr>
          <w:b/>
          <w:bCs/>
        </w:rPr>
        <w:t xml:space="preserve">To learn more about </w:t>
      </w:r>
      <w:r w:rsidR="00E51D0D" w:rsidRPr="00E51D0D">
        <w:rPr>
          <w:b/>
          <w:bCs/>
        </w:rPr>
        <w:t xml:space="preserve">Falcon Cloud Workload Protection </w:t>
      </w:r>
      <w:r>
        <w:rPr>
          <w:b/>
          <w:bCs/>
        </w:rPr>
        <w:t>product</w:t>
      </w:r>
    </w:p>
    <w:p w14:paraId="24FB3853" w14:textId="3442758A" w:rsidR="00E51D0D" w:rsidRDefault="0078673D" w:rsidP="00075D13">
      <w:hyperlink r:id="rId54" w:history="1">
        <w:r w:rsidR="00E51D0D">
          <w:rPr>
            <w:rStyle w:val="Hyperlink"/>
          </w:rPr>
          <w:t>CrowdStrike Falcon Cloud Workload Protection Website</w:t>
        </w:r>
      </w:hyperlink>
      <w:r w:rsidR="00E51D0D" w:rsidRPr="00E51D0D">
        <w:t xml:space="preserve"> </w:t>
      </w:r>
    </w:p>
    <w:p w14:paraId="77987D9D" w14:textId="5E7B63D3" w:rsidR="00E51D0D" w:rsidRPr="00E51D0D" w:rsidRDefault="0078673D" w:rsidP="00316826">
      <w:hyperlink r:id="rId55" w:history="1">
        <w:r w:rsidR="00E51D0D" w:rsidRPr="00E51D0D">
          <w:rPr>
            <w:rStyle w:val="Hyperlink"/>
          </w:rPr>
          <w:t>CrowdStrike Falcon Cloud Workload Protection Data sheet</w:t>
        </w:r>
      </w:hyperlink>
    </w:p>
    <w:p w14:paraId="3E86F968" w14:textId="77777777" w:rsidR="00661260" w:rsidRPr="00536DD2" w:rsidRDefault="00661260" w:rsidP="00316826"/>
    <w:p w14:paraId="62185638" w14:textId="62D573F8" w:rsidR="007E4835" w:rsidRPr="007E4835" w:rsidRDefault="00E51D0D" w:rsidP="00316826">
      <w:pPr>
        <w:rPr>
          <w:rFonts w:asciiTheme="majorHAnsi" w:eastAsiaTheme="majorEastAsia" w:hAnsiTheme="majorHAnsi" w:cstheme="majorBidi"/>
          <w:sz w:val="32"/>
          <w:szCs w:val="32"/>
        </w:rPr>
      </w:pPr>
      <w:bookmarkStart w:id="402" w:name="_Toc44972974"/>
      <w:r>
        <w:rPr>
          <w:rStyle w:val="Heading1Char"/>
        </w:rPr>
        <w:t>CrowdStrike</w:t>
      </w:r>
      <w:r w:rsidR="005C63F9" w:rsidRPr="00536DD2">
        <w:rPr>
          <w:rStyle w:val="Heading1Char"/>
        </w:rPr>
        <w:t xml:space="preserve"> </w:t>
      </w:r>
      <w:r w:rsidR="00E77CC2">
        <w:rPr>
          <w:rStyle w:val="Heading1Char"/>
        </w:rPr>
        <w:t>C</w:t>
      </w:r>
      <w:r w:rsidR="005C63F9" w:rsidRPr="00536DD2">
        <w:rPr>
          <w:rStyle w:val="Heading1Char"/>
        </w:rPr>
        <w:t xml:space="preserve">ontact </w:t>
      </w:r>
      <w:r w:rsidR="00E77CC2">
        <w:rPr>
          <w:rStyle w:val="Heading1Char"/>
        </w:rPr>
        <w:t>I</w:t>
      </w:r>
      <w:r w:rsidR="005C63F9" w:rsidRPr="00536DD2">
        <w:rPr>
          <w:rStyle w:val="Heading1Char"/>
        </w:rPr>
        <w:t>nformation</w:t>
      </w:r>
      <w:bookmarkEnd w:id="402"/>
    </w:p>
    <w:p w14:paraId="124A65BD" w14:textId="52E64A2A" w:rsidR="00E73A27" w:rsidRDefault="00C478BF" w:rsidP="00316826">
      <w:r>
        <w:t>For questions regarding CrowdStrike offerings on AWS Marketplace or service integrations</w:t>
      </w:r>
      <w:r w:rsidR="00E73A27">
        <w:t xml:space="preserve"> -</w:t>
      </w:r>
    </w:p>
    <w:p w14:paraId="41F1ADB8" w14:textId="76688465" w:rsidR="007E4835" w:rsidRPr="00C478BF" w:rsidRDefault="00E73A27" w:rsidP="00316826">
      <w:r w:rsidRPr="00E73A27">
        <w:rPr>
          <w:b/>
          <w:bCs/>
        </w:rPr>
        <w:t>E</w:t>
      </w:r>
      <w:r w:rsidR="00C478BF" w:rsidRPr="00E73A27">
        <w:rPr>
          <w:b/>
          <w:bCs/>
        </w:rPr>
        <w:t>mail</w:t>
      </w:r>
      <w:r w:rsidRPr="00E73A27">
        <w:rPr>
          <w:b/>
          <w:bCs/>
        </w:rPr>
        <w:t>:</w:t>
      </w:r>
      <w:r w:rsidR="00C478BF">
        <w:t xml:space="preserve"> </w:t>
      </w:r>
      <w:hyperlink r:id="rId56" w:history="1">
        <w:r w:rsidR="007E4835" w:rsidRPr="00C478BF">
          <w:rPr>
            <w:rStyle w:val="Hyperlink"/>
          </w:rPr>
          <w:t>aws@crowdstrike.com</w:t>
        </w:r>
      </w:hyperlink>
    </w:p>
    <w:p w14:paraId="29D69743" w14:textId="1A3458E9" w:rsidR="00E73A27" w:rsidRDefault="00C478BF" w:rsidP="00B65D6E">
      <w:r>
        <w:t>For questions around product sales</w:t>
      </w:r>
      <w:r w:rsidR="00E73A27">
        <w:t xml:space="preserve"> -</w:t>
      </w:r>
    </w:p>
    <w:p w14:paraId="35A8AA8D" w14:textId="0FB89CD3" w:rsidR="00C478BF" w:rsidRDefault="00E73A27" w:rsidP="00CF3852">
      <w:r w:rsidRPr="00E73A27">
        <w:rPr>
          <w:b/>
          <w:bCs/>
        </w:rPr>
        <w:t>E</w:t>
      </w:r>
      <w:r w:rsidR="00C478BF" w:rsidRPr="00E73A27">
        <w:rPr>
          <w:b/>
          <w:bCs/>
        </w:rPr>
        <w:t>mail</w:t>
      </w:r>
      <w:r w:rsidRPr="00E73A27">
        <w:rPr>
          <w:b/>
          <w:bCs/>
        </w:rPr>
        <w:t>:</w:t>
      </w:r>
      <w:r w:rsidR="00C478BF">
        <w:t xml:space="preserve"> </w:t>
      </w:r>
      <w:hyperlink r:id="rId57" w:history="1">
        <w:r w:rsidR="00C478BF" w:rsidRPr="00BB36A0">
          <w:rPr>
            <w:rStyle w:val="Hyperlink"/>
          </w:rPr>
          <w:t>sales@crowdstrike.com</w:t>
        </w:r>
      </w:hyperlink>
      <w:r w:rsidR="00C478BF">
        <w:t xml:space="preserve">  </w:t>
      </w:r>
    </w:p>
    <w:p w14:paraId="408027ED" w14:textId="707ACB8C" w:rsidR="00E73A27" w:rsidRDefault="00C478BF" w:rsidP="00CF3852">
      <w:r>
        <w:t>For questions around support</w:t>
      </w:r>
      <w:r w:rsidR="00E73A27">
        <w:t xml:space="preserve"> -</w:t>
      </w:r>
    </w:p>
    <w:p w14:paraId="6229E75F" w14:textId="5580A8CE" w:rsidR="00C478BF" w:rsidRDefault="00E73A27" w:rsidP="00CF3852">
      <w:r w:rsidRPr="00E73A27">
        <w:rPr>
          <w:b/>
          <w:bCs/>
        </w:rPr>
        <w:t>Email:</w:t>
      </w:r>
      <w:r>
        <w:t xml:space="preserve"> </w:t>
      </w:r>
      <w:hyperlink r:id="rId58" w:history="1">
        <w:r w:rsidRPr="00E73A27">
          <w:rPr>
            <w:rStyle w:val="Hyperlink"/>
          </w:rPr>
          <w:t>support@crowdstrike.com</w:t>
        </w:r>
      </w:hyperlink>
    </w:p>
    <w:p w14:paraId="55659FE2" w14:textId="1558BFA9" w:rsidR="00E73A27" w:rsidRDefault="00C478BF" w:rsidP="00CF3852">
      <w:r>
        <w:t>For additional information and contact details</w:t>
      </w:r>
      <w:r w:rsidR="00E73A27">
        <w:t xml:space="preserve"> -</w:t>
      </w:r>
    </w:p>
    <w:p w14:paraId="4C5CC004" w14:textId="41F87725" w:rsidR="00C478BF" w:rsidRDefault="00E73A27" w:rsidP="00CF3852">
      <w:r w:rsidRPr="00E73A27">
        <w:rPr>
          <w:b/>
          <w:bCs/>
        </w:rPr>
        <w:t>Website:</w:t>
      </w:r>
      <w:r>
        <w:t xml:space="preserve"> </w:t>
      </w:r>
      <w:hyperlink r:id="rId59" w:history="1">
        <w:r w:rsidRPr="00BB36A0">
          <w:rPr>
            <w:rStyle w:val="Hyperlink"/>
          </w:rPr>
          <w:t>https://www.crowdstrike.com/contact-us/</w:t>
        </w:r>
      </w:hyperlink>
    </w:p>
    <w:p w14:paraId="6BEC18F3" w14:textId="089FE9EE" w:rsidR="00E51D0D" w:rsidRPr="00536DD2" w:rsidRDefault="00E51D0D" w:rsidP="00A908FA"/>
    <w:sectPr w:rsidR="00E51D0D" w:rsidRPr="00536DD2" w:rsidSect="004B0BB6">
      <w:headerReference w:type="default" r:id="rId60"/>
      <w:footerReference w:type="default" r:id="rId61"/>
      <w:headerReference w:type="first" r:id="rId62"/>
      <w:pgSz w:w="11906" w:h="16838"/>
      <w:pgMar w:top="1440" w:right="1080" w:bottom="1440" w:left="1080" w:header="708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328" w:author="Microsoft Office User" w:date="2020-07-06T12:54:00Z" w:initials="MOU">
    <w:p w14:paraId="5527A951" w14:textId="53693EA6" w:rsidR="00C57B6A" w:rsidRDefault="00C57B6A">
      <w:pPr>
        <w:pStyle w:val="CommentText"/>
      </w:pPr>
      <w:r>
        <w:rPr>
          <w:rStyle w:val="CommentReference"/>
        </w:rPr>
        <w:annotationRef/>
      </w:r>
      <w:r>
        <w:t>This must be in master account?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527A95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AD9D73" w16cex:dateUtc="2020-07-06T19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527A951" w16cid:durableId="22AD9D7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C70CB2" w14:textId="77777777" w:rsidR="0078673D" w:rsidRDefault="0078673D" w:rsidP="00596C0D">
      <w:r>
        <w:separator/>
      </w:r>
    </w:p>
  </w:endnote>
  <w:endnote w:type="continuationSeparator" w:id="0">
    <w:p w14:paraId="765C2DDA" w14:textId="77777777" w:rsidR="0078673D" w:rsidRDefault="0078673D" w:rsidP="00596C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Inconsolata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mazon Ember">
    <w:altName w:val="Calibri"/>
    <w:panose1 w:val="020B0604020202020204"/>
    <w:charset w:val="00"/>
    <w:family w:val="swiss"/>
    <w:pitch w:val="variable"/>
    <w:sig w:usb0="A00002EF" w:usb1="5000205B" w:usb2="0000002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0D1EB" w14:textId="5C6A162B" w:rsidR="00C57B6A" w:rsidRDefault="00C57B6A" w:rsidP="00007A06">
    <w:pPr>
      <w:pStyle w:val="Footer"/>
      <w:rPr>
        <w:noProof/>
      </w:rPr>
    </w:pPr>
    <w:r w:rsidRPr="00D014A7">
      <w:rPr>
        <w:noProof/>
      </w:rPr>
      <w:drawing>
        <wp:anchor distT="0" distB="0" distL="114300" distR="114300" simplePos="0" relativeHeight="251662336" behindDoc="1" locked="0" layoutInCell="1" allowOverlap="1" wp14:anchorId="6961EB53" wp14:editId="41A2F657">
          <wp:simplePos x="0" y="0"/>
          <wp:positionH relativeFrom="margin">
            <wp:align>left</wp:align>
          </wp:positionH>
          <wp:positionV relativeFrom="paragraph">
            <wp:posOffset>167237</wp:posOffset>
          </wp:positionV>
          <wp:extent cx="1504950" cy="188998"/>
          <wp:effectExtent l="0" t="0" r="0" b="1905"/>
          <wp:wrapNone/>
          <wp:docPr id="4" name="Picture 96" descr="A sign in the dark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FAB55F7D-B9C8-4ABC-B544-ADACA539A2A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" name="Picture 96" descr="A sign in the dark&#10;&#10;Description automatically generated">
                    <a:extLst>
                      <a:ext uri="{FF2B5EF4-FFF2-40B4-BE49-F238E27FC236}">
                        <a16:creationId xmlns:a16="http://schemas.microsoft.com/office/drawing/2014/main" id="{FAB55F7D-B9C8-4ABC-B544-ADACA539A2A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1889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1507E25" w14:textId="64292AFA" w:rsidR="00C57B6A" w:rsidRPr="00972785" w:rsidRDefault="00C57B6A" w:rsidP="00007A06">
    <w:pPr>
      <w:pStyle w:val="Footer"/>
      <w:jc w:val="right"/>
      <w:rPr>
        <w:rFonts w:ascii="Amazon Ember" w:hAnsi="Amazon Ember" w:cs="Amazon Ember"/>
        <w:noProof/>
        <w:color w:val="222A35" w:themeColor="text2" w:themeShade="80"/>
      </w:rPr>
    </w:pPr>
    <w:r w:rsidRPr="00972785">
      <w:rPr>
        <w:rFonts w:ascii="Amazon Ember" w:hAnsi="Amazon Ember" w:cs="Amazon Ember"/>
        <w:noProof/>
        <w:color w:val="222A35" w:themeColor="text2" w:themeShade="80"/>
      </w:rPr>
      <w:t xml:space="preserve">Page 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begin"/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instrText xml:space="preserve"> PAGE  \* Arabic  \* MERGEFORMAT </w:instrTex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separate"/>
    </w:r>
    <w:r>
      <w:rPr>
        <w:rFonts w:ascii="Amazon Ember" w:hAnsi="Amazon Ember" w:cs="Amazon Ember"/>
        <w:b/>
        <w:bCs/>
        <w:noProof/>
        <w:color w:val="222A35" w:themeColor="text2" w:themeShade="80"/>
      </w:rPr>
      <w:t>2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end"/>
    </w:r>
    <w:r w:rsidRPr="00972785">
      <w:rPr>
        <w:rFonts w:ascii="Amazon Ember" w:hAnsi="Amazon Ember" w:cs="Amazon Ember"/>
        <w:noProof/>
        <w:color w:val="222A35" w:themeColor="text2" w:themeShade="80"/>
      </w:rPr>
      <w:t xml:space="preserve"> of 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begin"/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instrText xml:space="preserve"> NUMPAGES  \* Arabic  \* MERGEFORMAT </w:instrTex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separate"/>
    </w:r>
    <w:r>
      <w:rPr>
        <w:rFonts w:ascii="Amazon Ember" w:hAnsi="Amazon Ember" w:cs="Amazon Ember"/>
        <w:b/>
        <w:bCs/>
        <w:noProof/>
        <w:color w:val="222A35" w:themeColor="text2" w:themeShade="80"/>
      </w:rPr>
      <w:t>7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end"/>
    </w:r>
  </w:p>
  <w:p w14:paraId="441DD850" w14:textId="6BB01031" w:rsidR="00C57B6A" w:rsidRDefault="00C57B6A" w:rsidP="00F4565F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3A94CF" w14:textId="77777777" w:rsidR="0078673D" w:rsidRDefault="0078673D" w:rsidP="00596C0D">
      <w:r>
        <w:separator/>
      </w:r>
    </w:p>
  </w:footnote>
  <w:footnote w:type="continuationSeparator" w:id="0">
    <w:p w14:paraId="1500BE47" w14:textId="77777777" w:rsidR="0078673D" w:rsidRDefault="0078673D" w:rsidP="00596C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920386" w14:textId="5725DAFD" w:rsidR="00C57B6A" w:rsidRDefault="00C57B6A" w:rsidP="00596C0D">
    <w:pPr>
      <w:pStyle w:val="Header"/>
      <w:jc w:val="right"/>
    </w:pPr>
  </w:p>
  <w:p w14:paraId="482D050A" w14:textId="7C2A604B" w:rsidR="00C57B6A" w:rsidRDefault="00C57B6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83514E" w14:textId="38A2E81D" w:rsidR="00C57B6A" w:rsidRDefault="00C57B6A">
    <w:pPr>
      <w:pStyle w:val="Head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CAF7773" wp14:editId="42BF9178">
          <wp:simplePos x="0" y="0"/>
          <wp:positionH relativeFrom="page">
            <wp:posOffset>9525</wp:posOffset>
          </wp:positionH>
          <wp:positionV relativeFrom="paragraph">
            <wp:posOffset>-438785</wp:posOffset>
          </wp:positionV>
          <wp:extent cx="7572375" cy="879475"/>
          <wp:effectExtent l="0" t="0" r="9525" b="0"/>
          <wp:wrapNone/>
          <wp:docPr id="6" name="Picture 6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Footer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3971" r="3698"/>
                  <a:stretch/>
                </pic:blipFill>
                <pic:spPr bwMode="auto">
                  <a:xfrm>
                    <a:off x="0" y="0"/>
                    <a:ext cx="7572375" cy="8794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C3113"/>
    <w:multiLevelType w:val="multilevel"/>
    <w:tmpl w:val="A80EB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40BF3"/>
    <w:multiLevelType w:val="hybridMultilevel"/>
    <w:tmpl w:val="3C444FB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320BC"/>
    <w:multiLevelType w:val="multilevel"/>
    <w:tmpl w:val="F5EE6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070C7F"/>
    <w:multiLevelType w:val="hybridMultilevel"/>
    <w:tmpl w:val="0FCE94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E1FEC"/>
    <w:multiLevelType w:val="hybridMultilevel"/>
    <w:tmpl w:val="2C343B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981DF8"/>
    <w:multiLevelType w:val="hybridMultilevel"/>
    <w:tmpl w:val="CDC0EC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C509FF"/>
    <w:multiLevelType w:val="multilevel"/>
    <w:tmpl w:val="6FEC1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E36B09"/>
    <w:multiLevelType w:val="hybridMultilevel"/>
    <w:tmpl w:val="AB6241DE"/>
    <w:lvl w:ilvl="0" w:tplc="040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5223338"/>
    <w:multiLevelType w:val="hybridMultilevel"/>
    <w:tmpl w:val="54280D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265BA"/>
    <w:multiLevelType w:val="hybridMultilevel"/>
    <w:tmpl w:val="AB2EADA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5E0373"/>
    <w:multiLevelType w:val="hybridMultilevel"/>
    <w:tmpl w:val="C31C9F9C"/>
    <w:lvl w:ilvl="0" w:tplc="FC92174A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EE121E"/>
    <w:multiLevelType w:val="hybridMultilevel"/>
    <w:tmpl w:val="BD5E4E1A"/>
    <w:lvl w:ilvl="0" w:tplc="040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1BB5DB5"/>
    <w:multiLevelType w:val="hybridMultilevel"/>
    <w:tmpl w:val="BEF44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C574AF"/>
    <w:multiLevelType w:val="multilevel"/>
    <w:tmpl w:val="4738C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41D4A37"/>
    <w:multiLevelType w:val="hybridMultilevel"/>
    <w:tmpl w:val="6BD673E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1A7FB6"/>
    <w:multiLevelType w:val="hybridMultilevel"/>
    <w:tmpl w:val="58064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21806"/>
    <w:multiLevelType w:val="hybridMultilevel"/>
    <w:tmpl w:val="AF5CCF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2839B2"/>
    <w:multiLevelType w:val="hybridMultilevel"/>
    <w:tmpl w:val="3EFCC28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A42B65"/>
    <w:multiLevelType w:val="hybridMultilevel"/>
    <w:tmpl w:val="A1F81A1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A466F5C"/>
    <w:multiLevelType w:val="hybridMultilevel"/>
    <w:tmpl w:val="C6228B72"/>
    <w:lvl w:ilvl="0" w:tplc="0408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AC90C3B"/>
    <w:multiLevelType w:val="hybridMultilevel"/>
    <w:tmpl w:val="C8142BE4"/>
    <w:lvl w:ilvl="0" w:tplc="54FE044C">
      <w:start w:val="1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922A84"/>
    <w:multiLevelType w:val="hybridMultilevel"/>
    <w:tmpl w:val="FBE889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7C00A2F"/>
    <w:multiLevelType w:val="hybridMultilevel"/>
    <w:tmpl w:val="A6E87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CB5056"/>
    <w:multiLevelType w:val="hybridMultilevel"/>
    <w:tmpl w:val="98F2FD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960D59"/>
    <w:multiLevelType w:val="hybridMultilevel"/>
    <w:tmpl w:val="662414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5E561E"/>
    <w:multiLevelType w:val="hybridMultilevel"/>
    <w:tmpl w:val="4F68C086"/>
    <w:lvl w:ilvl="0" w:tplc="54FE044C">
      <w:start w:val="1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921C97"/>
    <w:multiLevelType w:val="hybridMultilevel"/>
    <w:tmpl w:val="6C44C5A4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907999"/>
    <w:multiLevelType w:val="hybridMultilevel"/>
    <w:tmpl w:val="809C41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7E346C04"/>
    <w:multiLevelType w:val="hybridMultilevel"/>
    <w:tmpl w:val="44ACD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26"/>
  </w:num>
  <w:num w:numId="4">
    <w:abstractNumId w:val="11"/>
  </w:num>
  <w:num w:numId="5">
    <w:abstractNumId w:val="19"/>
  </w:num>
  <w:num w:numId="6">
    <w:abstractNumId w:val="7"/>
  </w:num>
  <w:num w:numId="7">
    <w:abstractNumId w:val="27"/>
  </w:num>
  <w:num w:numId="8">
    <w:abstractNumId w:val="10"/>
  </w:num>
  <w:num w:numId="9">
    <w:abstractNumId w:val="22"/>
  </w:num>
  <w:num w:numId="10">
    <w:abstractNumId w:val="13"/>
  </w:num>
  <w:num w:numId="11">
    <w:abstractNumId w:val="2"/>
  </w:num>
  <w:num w:numId="12">
    <w:abstractNumId w:val="1"/>
  </w:num>
  <w:num w:numId="13">
    <w:abstractNumId w:val="24"/>
  </w:num>
  <w:num w:numId="14">
    <w:abstractNumId w:val="9"/>
  </w:num>
  <w:num w:numId="15">
    <w:abstractNumId w:val="16"/>
  </w:num>
  <w:num w:numId="16">
    <w:abstractNumId w:val="23"/>
  </w:num>
  <w:num w:numId="17">
    <w:abstractNumId w:val="28"/>
  </w:num>
  <w:num w:numId="18">
    <w:abstractNumId w:val="17"/>
  </w:num>
  <w:num w:numId="19">
    <w:abstractNumId w:val="12"/>
  </w:num>
  <w:num w:numId="20">
    <w:abstractNumId w:val="0"/>
  </w:num>
  <w:num w:numId="21">
    <w:abstractNumId w:val="6"/>
  </w:num>
  <w:num w:numId="22">
    <w:abstractNumId w:val="4"/>
  </w:num>
  <w:num w:numId="23">
    <w:abstractNumId w:val="14"/>
  </w:num>
  <w:num w:numId="24">
    <w:abstractNumId w:val="25"/>
  </w:num>
  <w:num w:numId="25">
    <w:abstractNumId w:val="20"/>
  </w:num>
  <w:num w:numId="26">
    <w:abstractNumId w:val="8"/>
  </w:num>
  <w:num w:numId="27">
    <w:abstractNumId w:val="3"/>
  </w:num>
  <w:num w:numId="28">
    <w:abstractNumId w:val="15"/>
  </w:num>
  <w:num w:numId="2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6"/>
  <w:activeWritingStyle w:appName="MSWord" w:lang="en-US" w:vendorID="64" w:dllVersion="6" w:nlCheck="1" w:checkStyle="1"/>
  <w:activeWritingStyle w:appName="MSWord" w:lang="en-GB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0FB0"/>
    <w:rsid w:val="00004A11"/>
    <w:rsid w:val="000052E2"/>
    <w:rsid w:val="00007A06"/>
    <w:rsid w:val="00011E89"/>
    <w:rsid w:val="00031328"/>
    <w:rsid w:val="0003679D"/>
    <w:rsid w:val="00040DD8"/>
    <w:rsid w:val="0006302D"/>
    <w:rsid w:val="00066A03"/>
    <w:rsid w:val="00075D13"/>
    <w:rsid w:val="000826A0"/>
    <w:rsid w:val="000C6FF6"/>
    <w:rsid w:val="000D1351"/>
    <w:rsid w:val="00105794"/>
    <w:rsid w:val="00107F03"/>
    <w:rsid w:val="001303B1"/>
    <w:rsid w:val="001313BB"/>
    <w:rsid w:val="001314A3"/>
    <w:rsid w:val="00136687"/>
    <w:rsid w:val="00157675"/>
    <w:rsid w:val="0017106B"/>
    <w:rsid w:val="00174315"/>
    <w:rsid w:val="00182192"/>
    <w:rsid w:val="00186353"/>
    <w:rsid w:val="0019178D"/>
    <w:rsid w:val="0019220C"/>
    <w:rsid w:val="00192546"/>
    <w:rsid w:val="001A68E2"/>
    <w:rsid w:val="001B76BC"/>
    <w:rsid w:val="001C70E4"/>
    <w:rsid w:val="001C79DD"/>
    <w:rsid w:val="001F30FF"/>
    <w:rsid w:val="00206C19"/>
    <w:rsid w:val="00224350"/>
    <w:rsid w:val="00240DF4"/>
    <w:rsid w:val="00251E26"/>
    <w:rsid w:val="002572CC"/>
    <w:rsid w:val="00270BA0"/>
    <w:rsid w:val="002823BC"/>
    <w:rsid w:val="002939AA"/>
    <w:rsid w:val="002A51E6"/>
    <w:rsid w:val="002A6A1C"/>
    <w:rsid w:val="002B1918"/>
    <w:rsid w:val="002C220B"/>
    <w:rsid w:val="002E0782"/>
    <w:rsid w:val="002E0DE2"/>
    <w:rsid w:val="00314A79"/>
    <w:rsid w:val="00316826"/>
    <w:rsid w:val="00321B9C"/>
    <w:rsid w:val="00323974"/>
    <w:rsid w:val="003259AF"/>
    <w:rsid w:val="0032699B"/>
    <w:rsid w:val="00330EEA"/>
    <w:rsid w:val="00334ACD"/>
    <w:rsid w:val="003437A1"/>
    <w:rsid w:val="00357A71"/>
    <w:rsid w:val="0036237D"/>
    <w:rsid w:val="00365148"/>
    <w:rsid w:val="0036728D"/>
    <w:rsid w:val="00371D9D"/>
    <w:rsid w:val="003A3A3C"/>
    <w:rsid w:val="003B2A51"/>
    <w:rsid w:val="003C3E29"/>
    <w:rsid w:val="00415EA0"/>
    <w:rsid w:val="004340D3"/>
    <w:rsid w:val="00434BD3"/>
    <w:rsid w:val="00437063"/>
    <w:rsid w:val="00447CA2"/>
    <w:rsid w:val="00470A8F"/>
    <w:rsid w:val="00475858"/>
    <w:rsid w:val="00476C50"/>
    <w:rsid w:val="00496FC0"/>
    <w:rsid w:val="004B0BB6"/>
    <w:rsid w:val="004C397E"/>
    <w:rsid w:val="004D1D81"/>
    <w:rsid w:val="004D346D"/>
    <w:rsid w:val="00507FC3"/>
    <w:rsid w:val="005122C1"/>
    <w:rsid w:val="00513CFE"/>
    <w:rsid w:val="00535D5A"/>
    <w:rsid w:val="00536DD2"/>
    <w:rsid w:val="00552376"/>
    <w:rsid w:val="00554B06"/>
    <w:rsid w:val="00562F99"/>
    <w:rsid w:val="00563869"/>
    <w:rsid w:val="00593917"/>
    <w:rsid w:val="00596C0D"/>
    <w:rsid w:val="005C63F9"/>
    <w:rsid w:val="005E6D9E"/>
    <w:rsid w:val="005E7466"/>
    <w:rsid w:val="005F1788"/>
    <w:rsid w:val="00602D58"/>
    <w:rsid w:val="00622E24"/>
    <w:rsid w:val="00643589"/>
    <w:rsid w:val="006515FD"/>
    <w:rsid w:val="00654F2B"/>
    <w:rsid w:val="00661260"/>
    <w:rsid w:val="006670F9"/>
    <w:rsid w:val="006761E1"/>
    <w:rsid w:val="00687493"/>
    <w:rsid w:val="0069695D"/>
    <w:rsid w:val="006B5380"/>
    <w:rsid w:val="006B5690"/>
    <w:rsid w:val="006C04F6"/>
    <w:rsid w:val="006C5433"/>
    <w:rsid w:val="006D3627"/>
    <w:rsid w:val="006F1C1B"/>
    <w:rsid w:val="006F7D4F"/>
    <w:rsid w:val="00723FC7"/>
    <w:rsid w:val="00726BE0"/>
    <w:rsid w:val="00732C4E"/>
    <w:rsid w:val="00746CF5"/>
    <w:rsid w:val="007572E7"/>
    <w:rsid w:val="00772103"/>
    <w:rsid w:val="007824BC"/>
    <w:rsid w:val="0078673D"/>
    <w:rsid w:val="00793B86"/>
    <w:rsid w:val="007A6298"/>
    <w:rsid w:val="007B4DFB"/>
    <w:rsid w:val="007D6BAE"/>
    <w:rsid w:val="007E2693"/>
    <w:rsid w:val="007E4835"/>
    <w:rsid w:val="007F0ED7"/>
    <w:rsid w:val="00812545"/>
    <w:rsid w:val="00820F5E"/>
    <w:rsid w:val="008212BD"/>
    <w:rsid w:val="00850468"/>
    <w:rsid w:val="008547DE"/>
    <w:rsid w:val="00865BB3"/>
    <w:rsid w:val="00875DC1"/>
    <w:rsid w:val="00881EBC"/>
    <w:rsid w:val="00887E05"/>
    <w:rsid w:val="008A0816"/>
    <w:rsid w:val="008A2354"/>
    <w:rsid w:val="008B7B48"/>
    <w:rsid w:val="008C3B37"/>
    <w:rsid w:val="008F363C"/>
    <w:rsid w:val="008F53EB"/>
    <w:rsid w:val="00904B40"/>
    <w:rsid w:val="0091269A"/>
    <w:rsid w:val="009220B8"/>
    <w:rsid w:val="00924C45"/>
    <w:rsid w:val="009267C8"/>
    <w:rsid w:val="00954AB6"/>
    <w:rsid w:val="009845E9"/>
    <w:rsid w:val="00993FB8"/>
    <w:rsid w:val="00994D9F"/>
    <w:rsid w:val="009A42ED"/>
    <w:rsid w:val="009A70AC"/>
    <w:rsid w:val="009B3D28"/>
    <w:rsid w:val="009D09F8"/>
    <w:rsid w:val="009D3F1A"/>
    <w:rsid w:val="009F6141"/>
    <w:rsid w:val="009F7C18"/>
    <w:rsid w:val="00A23237"/>
    <w:rsid w:val="00A36A18"/>
    <w:rsid w:val="00A51395"/>
    <w:rsid w:val="00A6561C"/>
    <w:rsid w:val="00A779DC"/>
    <w:rsid w:val="00A77E19"/>
    <w:rsid w:val="00A82B86"/>
    <w:rsid w:val="00A908FA"/>
    <w:rsid w:val="00AB1F23"/>
    <w:rsid w:val="00AC6655"/>
    <w:rsid w:val="00AC6CD3"/>
    <w:rsid w:val="00AD37F9"/>
    <w:rsid w:val="00AD43BA"/>
    <w:rsid w:val="00AE62CA"/>
    <w:rsid w:val="00AE69D4"/>
    <w:rsid w:val="00B03999"/>
    <w:rsid w:val="00B0796B"/>
    <w:rsid w:val="00B07A1E"/>
    <w:rsid w:val="00B43F24"/>
    <w:rsid w:val="00B46A98"/>
    <w:rsid w:val="00B53912"/>
    <w:rsid w:val="00B56AFC"/>
    <w:rsid w:val="00B65D6E"/>
    <w:rsid w:val="00B669F8"/>
    <w:rsid w:val="00B701CC"/>
    <w:rsid w:val="00B86B3D"/>
    <w:rsid w:val="00B9341C"/>
    <w:rsid w:val="00B969F9"/>
    <w:rsid w:val="00B96A20"/>
    <w:rsid w:val="00BA77DF"/>
    <w:rsid w:val="00BC273C"/>
    <w:rsid w:val="00BC4DFC"/>
    <w:rsid w:val="00BD2BA6"/>
    <w:rsid w:val="00BD3E15"/>
    <w:rsid w:val="00BD4C93"/>
    <w:rsid w:val="00BD5FF3"/>
    <w:rsid w:val="00BF183E"/>
    <w:rsid w:val="00C04D9F"/>
    <w:rsid w:val="00C066A0"/>
    <w:rsid w:val="00C13109"/>
    <w:rsid w:val="00C214FB"/>
    <w:rsid w:val="00C456A8"/>
    <w:rsid w:val="00C478BF"/>
    <w:rsid w:val="00C51169"/>
    <w:rsid w:val="00C54C21"/>
    <w:rsid w:val="00C57B6A"/>
    <w:rsid w:val="00C726BE"/>
    <w:rsid w:val="00C72BCC"/>
    <w:rsid w:val="00C9073D"/>
    <w:rsid w:val="00CA2B2B"/>
    <w:rsid w:val="00CC1B8D"/>
    <w:rsid w:val="00CD31D0"/>
    <w:rsid w:val="00CE0FB0"/>
    <w:rsid w:val="00CE61BF"/>
    <w:rsid w:val="00CE7B3E"/>
    <w:rsid w:val="00CF3852"/>
    <w:rsid w:val="00D057EA"/>
    <w:rsid w:val="00D07693"/>
    <w:rsid w:val="00D1130B"/>
    <w:rsid w:val="00D27A96"/>
    <w:rsid w:val="00D334C8"/>
    <w:rsid w:val="00D45838"/>
    <w:rsid w:val="00D5583B"/>
    <w:rsid w:val="00D55DC6"/>
    <w:rsid w:val="00D62BD8"/>
    <w:rsid w:val="00D653FA"/>
    <w:rsid w:val="00D66EF0"/>
    <w:rsid w:val="00D67EAC"/>
    <w:rsid w:val="00D86FF2"/>
    <w:rsid w:val="00DB1E90"/>
    <w:rsid w:val="00E01FD2"/>
    <w:rsid w:val="00E023B7"/>
    <w:rsid w:val="00E0319C"/>
    <w:rsid w:val="00E04450"/>
    <w:rsid w:val="00E05CCB"/>
    <w:rsid w:val="00E112B8"/>
    <w:rsid w:val="00E31987"/>
    <w:rsid w:val="00E3558A"/>
    <w:rsid w:val="00E51D0D"/>
    <w:rsid w:val="00E63B90"/>
    <w:rsid w:val="00E73A27"/>
    <w:rsid w:val="00E77CC2"/>
    <w:rsid w:val="00E93042"/>
    <w:rsid w:val="00E96052"/>
    <w:rsid w:val="00EA2380"/>
    <w:rsid w:val="00EA7EF2"/>
    <w:rsid w:val="00EC0816"/>
    <w:rsid w:val="00EC448E"/>
    <w:rsid w:val="00EF08C1"/>
    <w:rsid w:val="00F03560"/>
    <w:rsid w:val="00F22226"/>
    <w:rsid w:val="00F2369E"/>
    <w:rsid w:val="00F330A3"/>
    <w:rsid w:val="00F3433A"/>
    <w:rsid w:val="00F358CB"/>
    <w:rsid w:val="00F43FDA"/>
    <w:rsid w:val="00F450BE"/>
    <w:rsid w:val="00F4565F"/>
    <w:rsid w:val="00F51FE1"/>
    <w:rsid w:val="00F6148C"/>
    <w:rsid w:val="00F70970"/>
    <w:rsid w:val="00F7561F"/>
    <w:rsid w:val="00F91AFB"/>
    <w:rsid w:val="00FA2297"/>
    <w:rsid w:val="00FB0626"/>
    <w:rsid w:val="00FB65E5"/>
    <w:rsid w:val="00FC1033"/>
    <w:rsid w:val="00FC3C4F"/>
    <w:rsid w:val="00FC75CF"/>
    <w:rsid w:val="00FF01BD"/>
    <w:rsid w:val="00FF59EB"/>
    <w:rsid w:val="00FF7941"/>
    <w:rsid w:val="0B0AC5EE"/>
    <w:rsid w:val="2C6B6A45"/>
    <w:rsid w:val="2F3B8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A028C0"/>
  <w15:chartTrackingRefBased/>
  <w15:docId w15:val="{549190EB-515B-4F69-ABE6-517E6B906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D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6826"/>
    <w:pPr>
      <w:keepNext/>
      <w:keepLines/>
      <w:spacing w:after="20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6BAE"/>
    <w:pPr>
      <w:keepNext/>
      <w:keepLines/>
      <w:spacing w:after="20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6826"/>
    <w:pPr>
      <w:keepNext/>
      <w:keepLines/>
      <w:shd w:val="clear" w:color="auto" w:fill="FEFEFE"/>
      <w:spacing w:before="120" w:after="120"/>
      <w:textAlignment w:val="baseline"/>
      <w:outlineLvl w:val="2"/>
    </w:pPr>
    <w:rPr>
      <w:rFonts w:asciiTheme="minorHAnsi" w:eastAsiaTheme="majorEastAsia" w:hAnsiTheme="minorHAnsi" w:cstheme="minorHAnsi"/>
      <w:color w:val="292929"/>
      <w:sz w:val="32"/>
      <w:szCs w:val="32"/>
      <w:bdr w:val="none" w:sz="0" w:space="0" w:color="auto" w:frame="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7431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74315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596C0D"/>
    <w:pPr>
      <w:spacing w:after="240"/>
      <w:contextualSpacing/>
    </w:pPr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6C0D"/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16826"/>
    <w:rPr>
      <w:rFonts w:asciiTheme="majorHAnsi" w:eastAsiaTheme="majorEastAsia" w:hAnsiTheme="majorHAnsi" w:cstheme="majorBidi"/>
      <w:sz w:val="40"/>
      <w:szCs w:val="4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96C0D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6C0D"/>
  </w:style>
  <w:style w:type="paragraph" w:styleId="Footer">
    <w:name w:val="footer"/>
    <w:basedOn w:val="Normal"/>
    <w:link w:val="FooterChar"/>
    <w:uiPriority w:val="99"/>
    <w:unhideWhenUsed/>
    <w:rsid w:val="00596C0D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6C0D"/>
  </w:style>
  <w:style w:type="paragraph" w:styleId="ListParagraph">
    <w:name w:val="List Paragraph"/>
    <w:basedOn w:val="Normal"/>
    <w:uiPriority w:val="34"/>
    <w:qFormat/>
    <w:rsid w:val="008C3B37"/>
    <w:pPr>
      <w:ind w:left="720"/>
      <w:contextualSpacing/>
    </w:pPr>
  </w:style>
  <w:style w:type="paragraph" w:customStyle="1" w:styleId="paragraph">
    <w:name w:val="paragraph"/>
    <w:basedOn w:val="Normal"/>
    <w:rsid w:val="003C3E29"/>
    <w:pPr>
      <w:spacing w:before="100" w:beforeAutospacing="1" w:after="100" w:afterAutospacing="1"/>
    </w:pPr>
    <w:rPr>
      <w:lang w:eastAsia="el-GR"/>
    </w:rPr>
  </w:style>
  <w:style w:type="character" w:customStyle="1" w:styleId="normaltextrun">
    <w:name w:val="normaltextrun"/>
    <w:basedOn w:val="DefaultParagraphFont"/>
    <w:rsid w:val="003C3E29"/>
  </w:style>
  <w:style w:type="character" w:customStyle="1" w:styleId="eop">
    <w:name w:val="eop"/>
    <w:basedOn w:val="DefaultParagraphFont"/>
    <w:rsid w:val="003C3E29"/>
  </w:style>
  <w:style w:type="character" w:styleId="Strong">
    <w:name w:val="Strong"/>
    <w:basedOn w:val="DefaultParagraphFont"/>
    <w:uiPriority w:val="22"/>
    <w:qFormat/>
    <w:rsid w:val="00EA7EF2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40D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40DD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40D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0D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0D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0DD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DD8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826A0"/>
    <w:pPr>
      <w:spacing w:before="240" w:after="24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826A0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C54C2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D6BAE"/>
    <w:rPr>
      <w:rFonts w:asciiTheme="majorHAnsi" w:eastAsiaTheme="majorEastAsia" w:hAnsiTheme="majorHAnsi" w:cstheme="majorBidi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D6BA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316826"/>
    <w:rPr>
      <w:rFonts w:eastAsiaTheme="majorEastAsia" w:cstheme="minorHAnsi"/>
      <w:color w:val="292929"/>
      <w:sz w:val="32"/>
      <w:szCs w:val="32"/>
      <w:bdr w:val="none" w:sz="0" w:space="0" w:color="auto" w:frame="1"/>
      <w:shd w:val="clear" w:color="auto" w:fill="FEFEFE"/>
      <w:lang w:val="en-US"/>
    </w:rPr>
  </w:style>
  <w:style w:type="paragraph" w:styleId="NormalWeb">
    <w:name w:val="Normal (Web)"/>
    <w:basedOn w:val="Normal"/>
    <w:uiPriority w:val="99"/>
    <w:semiHidden/>
    <w:unhideWhenUsed/>
    <w:rsid w:val="002B1918"/>
    <w:pPr>
      <w:spacing w:before="100" w:beforeAutospacing="1" w:after="100" w:afterAutospacing="1"/>
    </w:pPr>
    <w:rPr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2B1918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61260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96A20"/>
    <w:pPr>
      <w:spacing w:after="100"/>
      <w:ind w:left="440"/>
    </w:pPr>
  </w:style>
  <w:style w:type="character" w:styleId="IntenseEmphasis">
    <w:name w:val="Intense Emphasis"/>
    <w:basedOn w:val="DefaultParagraphFont"/>
    <w:uiPriority w:val="21"/>
    <w:qFormat/>
    <w:rsid w:val="00E96052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E51D0D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B65E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875DC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2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0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72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4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93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4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59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32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3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aws.amazon.com/marketplace/help/about-us?ref_=footer_nav_about_aws_marketplace" TargetMode="External"/><Relationship Id="rId34" Type="http://schemas.microsoft.com/office/2011/relationships/commentsExtended" Target="commentsExtended.xml"/><Relationship Id="rId42" Type="http://schemas.openxmlformats.org/officeDocument/2006/relationships/image" Target="media/image15.tiff"/><Relationship Id="rId47" Type="http://schemas.openxmlformats.org/officeDocument/2006/relationships/hyperlink" Target="https://docs.aws.amazon.com/IAM/latest/UserGuide/id_roles_create_for-user_externalid.html" TargetMode="External"/><Relationship Id="rId50" Type="http://schemas.openxmlformats.org/officeDocument/2006/relationships/hyperlink" Target="https://docs.aws.amazon.com/controltower/latest/userguide/getting-started-with-control-tower.html" TargetMode="External"/><Relationship Id="rId55" Type="http://schemas.openxmlformats.org/officeDocument/2006/relationships/hyperlink" Target="https://www.crowdstrike.com/resources/data-sheets/falcon-cloud-workload-protection/" TargetMode="External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7.png"/><Relationship Id="rId11" Type="http://schemas.openxmlformats.org/officeDocument/2006/relationships/hyperlink" Target="https://www.crowdstrike.com/cloud-security-products/falcon-cloud-workload-protection/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docs.aws.amazon.com/IAM/latest/UserGuide/id_roles_create_for-user_externalid.html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8.tiff"/><Relationship Id="rId53" Type="http://schemas.openxmlformats.org/officeDocument/2006/relationships/hyperlink" Target="https://aws.amazon.com/marketplace/seller-profile?id=f4fb055a-5333-4b6e-8d8b-a4143ad7f6c7" TargetMode="External"/><Relationship Id="rId58" Type="http://schemas.openxmlformats.org/officeDocument/2006/relationships/hyperlink" Target="mailto:support@crowdstrike.com" TargetMode="External"/><Relationship Id="rId5" Type="http://schemas.openxmlformats.org/officeDocument/2006/relationships/numbering" Target="numbering.xml"/><Relationship Id="rId61" Type="http://schemas.openxmlformats.org/officeDocument/2006/relationships/footer" Target="footer1.xml"/><Relationship Id="rId19" Type="http://schemas.openxmlformats.org/officeDocument/2006/relationships/hyperlink" Target="https://docs.aws.amazon.com/IAM/latest/UserGuide/id_roles_create_for-user_externalid.html" TargetMode="External"/><Relationship Id="rId14" Type="http://schemas.openxmlformats.org/officeDocument/2006/relationships/hyperlink" Target="https://aws.amazon.com/iam/" TargetMode="External"/><Relationship Id="rId22" Type="http://schemas.openxmlformats.org/officeDocument/2006/relationships/hyperlink" Target="https://docs.aws.amazon.com/controltower/latest/userguide/getting-started-with-control-tower.html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microsoft.com/office/2016/09/relationships/commentsIds" Target="commentsIds.xml"/><Relationship Id="rId43" Type="http://schemas.openxmlformats.org/officeDocument/2006/relationships/image" Target="media/image16.tiff"/><Relationship Id="rId48" Type="http://schemas.openxmlformats.org/officeDocument/2006/relationships/hyperlink" Target="https://aws.amazon.com/getting-started/" TargetMode="External"/><Relationship Id="rId56" Type="http://schemas.openxmlformats.org/officeDocument/2006/relationships/hyperlink" Target="mailto:aws@crowdstrike.com" TargetMode="External"/><Relationship Id="rId64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hyperlink" Target="https://aws.amazon.com/partners/find/partnerdetails/?n=CrowdStrike&amp;id=001E000001VAPbPIAX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aws.amazon.com/ec2/" TargetMode="External"/><Relationship Id="rId17" Type="http://schemas.openxmlformats.org/officeDocument/2006/relationships/hyperlink" Target="https://docs.aws.amazon.com/controltower/latest/userguide/account-factory.html" TargetMode="External"/><Relationship Id="rId25" Type="http://schemas.openxmlformats.org/officeDocument/2006/relationships/image" Target="media/image3.png"/><Relationship Id="rId33" Type="http://schemas.openxmlformats.org/officeDocument/2006/relationships/comments" Target="comments.xml"/><Relationship Id="rId38" Type="http://schemas.openxmlformats.org/officeDocument/2006/relationships/image" Target="media/image11.png"/><Relationship Id="rId46" Type="http://schemas.openxmlformats.org/officeDocument/2006/relationships/image" Target="media/image19.tiff"/><Relationship Id="rId59" Type="http://schemas.openxmlformats.org/officeDocument/2006/relationships/hyperlink" Target="https://www.crowdstrike.com/contact-us/" TargetMode="External"/><Relationship Id="rId20" Type="http://schemas.openxmlformats.org/officeDocument/2006/relationships/hyperlink" Target="https://aws.amazon.com/getting-started/" TargetMode="External"/><Relationship Id="rId41" Type="http://schemas.openxmlformats.org/officeDocument/2006/relationships/image" Target="media/image14.png"/><Relationship Id="rId54" Type="http://schemas.openxmlformats.org/officeDocument/2006/relationships/hyperlink" Target="https://www.crowdstrike.com/cloud-security-products/falcon-cloud-workload-protection/" TargetMode="External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crowdstrike.com/endpoint-security-products/falcon-for-aws/" TargetMode="External"/><Relationship Id="rId23" Type="http://schemas.openxmlformats.org/officeDocument/2006/relationships/hyperlink" Target="https://aws.amazon.com/marketplace/pp/B081QWWMB6?qid=1593190522787&amp;sr=0-7&amp;ref_=srh_res_product_title" TargetMode="External"/><Relationship Id="rId28" Type="http://schemas.openxmlformats.org/officeDocument/2006/relationships/image" Target="media/image6.png"/><Relationship Id="rId36" Type="http://schemas.microsoft.com/office/2018/08/relationships/commentsExtensible" Target="commentsExtensible.xml"/><Relationship Id="rId49" Type="http://schemas.openxmlformats.org/officeDocument/2006/relationships/hyperlink" Target="https://aws.amazon.com/marketplace/help/about-us?ref_=footer_nav_about_aws_marketplace" TargetMode="External"/><Relationship Id="rId57" Type="http://schemas.openxmlformats.org/officeDocument/2006/relationships/hyperlink" Target="mailto:sales@crowdstrike.com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52" Type="http://schemas.openxmlformats.org/officeDocument/2006/relationships/hyperlink" Target="http://crowdstrike.com/" TargetMode="External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ws.amazon.com/cloudtrail/" TargetMode="External"/><Relationship Id="rId18" Type="http://schemas.openxmlformats.org/officeDocument/2006/relationships/hyperlink" Target="https://docs.aws.amazon.com/controltower/latest/userguide/lifecycle-events.html" TargetMode="External"/><Relationship Id="rId39" Type="http://schemas.openxmlformats.org/officeDocument/2006/relationships/image" Target="media/image1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D282E2D1109E40965D10157AA94DC7" ma:contentTypeVersion="12" ma:contentTypeDescription="Create a new document." ma:contentTypeScope="" ma:versionID="24cfa8f5525fc888d1430ed9b5f57b8f">
  <xsd:schema xmlns:xsd="http://www.w3.org/2001/XMLSchema" xmlns:xs="http://www.w3.org/2001/XMLSchema" xmlns:p="http://schemas.microsoft.com/office/2006/metadata/properties" xmlns:ns3="358d2343-84c4-47ae-8aa4-cd7999b3aee9" xmlns:ns4="a65afd95-36dc-41bb-afba-1d2655e528ee" targetNamespace="http://schemas.microsoft.com/office/2006/metadata/properties" ma:root="true" ma:fieldsID="3eec00b1046a5e3db3b5ed83e44b989c" ns3:_="" ns4:_="">
    <xsd:import namespace="358d2343-84c4-47ae-8aa4-cd7999b3aee9"/>
    <xsd:import namespace="a65afd95-36dc-41bb-afba-1d2655e528e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8d2343-84c4-47ae-8aa4-cd7999b3ae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5afd95-36dc-41bb-afba-1d2655e528e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16EEF-7415-4CBD-AF54-6DFCE5755B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58d2343-84c4-47ae-8aa4-cd7999b3aee9"/>
    <ds:schemaRef ds:uri="a65afd95-36dc-41bb-afba-1d2655e528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78FD52E-F42C-40C0-B4FE-877C27989B8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4A3EE48-ACFE-4BAB-AB26-7B8BEFD0BEF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C33BB5D-B5D9-4EB3-B2F4-31958DDC1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3778</Words>
  <Characters>21538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Anastasios Arampatzis</dc:creator>
  <cp:keywords/>
  <dc:description/>
  <cp:lastModifiedBy>Microsoft Office User</cp:lastModifiedBy>
  <cp:revision>3</cp:revision>
  <cp:lastPrinted>2020-07-06T16:45:00Z</cp:lastPrinted>
  <dcterms:created xsi:type="dcterms:W3CDTF">2020-07-06T23:08:00Z</dcterms:created>
  <dcterms:modified xsi:type="dcterms:W3CDTF">2020-07-06T23:09:00Z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0x01010071D282E2D1109E40965D10157AA94DC7</vt:lpwstr>
  </property>
</Properties>
</file>